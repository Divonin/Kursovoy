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  <Override PartName="/word/people.xml" ContentType="application/vnd.openxmlformats-officedocument.wordprocessingml.people+xml"/>
  <Override PartName="/word/commentsExtended.xml" ContentType="application/vnd.openxmlformats-officedocument.wordprocessingml.commentsExtended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9059395" w14:textId="77777777" w:rsidR="00C30EE1" w:rsidRPr="003F3356" w:rsidRDefault="00C30EE1" w:rsidP="00E914BC">
      <w:pPr>
        <w:spacing w:before="60"/>
        <w:jc w:val="center"/>
        <w:rPr>
          <w:b/>
          <w:sz w:val="28"/>
          <w:szCs w:val="28"/>
        </w:rPr>
      </w:pPr>
      <w:r w:rsidRPr="003F3356">
        <w:rPr>
          <w:b/>
          <w:sz w:val="28"/>
          <w:szCs w:val="28"/>
        </w:rPr>
        <w:t>Министерство образования Иркутской области</w:t>
      </w:r>
    </w:p>
    <w:p w14:paraId="75FB93EA" w14:textId="77777777" w:rsidR="00C30EE1" w:rsidRPr="003F3356" w:rsidRDefault="00C30EE1" w:rsidP="00E914BC">
      <w:pPr>
        <w:spacing w:before="60"/>
        <w:jc w:val="center"/>
        <w:rPr>
          <w:sz w:val="28"/>
          <w:szCs w:val="28"/>
        </w:rPr>
      </w:pPr>
      <w:r w:rsidRPr="003F3356">
        <w:rPr>
          <w:sz w:val="28"/>
          <w:szCs w:val="28"/>
        </w:rPr>
        <w:t xml:space="preserve">Государственное бюджетное профессиональное </w:t>
      </w:r>
    </w:p>
    <w:p w14:paraId="4F668193" w14:textId="77777777" w:rsidR="00C30EE1" w:rsidRPr="003F3356" w:rsidRDefault="00C30EE1" w:rsidP="00E914BC">
      <w:pPr>
        <w:spacing w:before="60"/>
        <w:jc w:val="center"/>
        <w:rPr>
          <w:sz w:val="28"/>
          <w:szCs w:val="28"/>
        </w:rPr>
      </w:pPr>
      <w:r w:rsidRPr="003F3356">
        <w:rPr>
          <w:sz w:val="28"/>
          <w:szCs w:val="28"/>
        </w:rPr>
        <w:t>образовательное учреждение Иркутской области</w:t>
      </w:r>
    </w:p>
    <w:p w14:paraId="2A85D120" w14:textId="77777777" w:rsidR="00C30EE1" w:rsidRPr="003F3356" w:rsidRDefault="00C30EE1" w:rsidP="00E914BC">
      <w:pPr>
        <w:spacing w:before="60"/>
        <w:jc w:val="center"/>
        <w:rPr>
          <w:sz w:val="28"/>
          <w:szCs w:val="28"/>
        </w:rPr>
      </w:pPr>
      <w:r w:rsidRPr="003F3356">
        <w:rPr>
          <w:sz w:val="28"/>
          <w:szCs w:val="28"/>
        </w:rPr>
        <w:t>«Иркутский авиационный техникум»</w:t>
      </w:r>
    </w:p>
    <w:p w14:paraId="6AB4819A" w14:textId="77777777" w:rsidR="00C30EE1" w:rsidRPr="003F3356" w:rsidRDefault="00C30EE1" w:rsidP="00E914BC">
      <w:pPr>
        <w:spacing w:before="60"/>
        <w:jc w:val="center"/>
        <w:rPr>
          <w:sz w:val="28"/>
          <w:szCs w:val="28"/>
        </w:rPr>
      </w:pPr>
      <w:r w:rsidRPr="003F3356">
        <w:rPr>
          <w:sz w:val="28"/>
          <w:szCs w:val="28"/>
        </w:rPr>
        <w:t>(ГБПОУИО «ИАТ»)</w:t>
      </w:r>
    </w:p>
    <w:p w14:paraId="29DCEE01" w14:textId="77777777" w:rsidR="00C30EE1" w:rsidRPr="003F3356" w:rsidRDefault="00C30EE1" w:rsidP="002622CC">
      <w:pPr>
        <w:spacing w:before="60" w:line="360" w:lineRule="auto"/>
        <w:rPr>
          <w:sz w:val="28"/>
          <w:szCs w:val="28"/>
        </w:rPr>
      </w:pPr>
    </w:p>
    <w:tbl>
      <w:tblPr>
        <w:tblW w:w="9072" w:type="dxa"/>
        <w:tblInd w:w="392" w:type="dxa"/>
        <w:tblLook w:val="04A0" w:firstRow="1" w:lastRow="0" w:firstColumn="1" w:lastColumn="0" w:noHBand="0" w:noVBand="1"/>
      </w:tblPr>
      <w:tblGrid>
        <w:gridCol w:w="5057"/>
        <w:gridCol w:w="4015"/>
      </w:tblGrid>
      <w:tr w:rsidR="00C30EE1" w:rsidRPr="003F3356" w14:paraId="25ABEE79" w14:textId="77777777" w:rsidTr="00C30EE1">
        <w:tc>
          <w:tcPr>
            <w:tcW w:w="5057" w:type="dxa"/>
          </w:tcPr>
          <w:p w14:paraId="1BA355E9" w14:textId="77777777" w:rsidR="00C30EE1" w:rsidRPr="003F3356" w:rsidRDefault="00C30EE1" w:rsidP="002622CC">
            <w:pPr>
              <w:spacing w:before="60" w:line="360" w:lineRule="auto"/>
              <w:ind w:left="34"/>
              <w:rPr>
                <w:color w:val="000000"/>
                <w:sz w:val="32"/>
                <w:szCs w:val="32"/>
                <w:lang w:eastAsia="en-US"/>
              </w:rPr>
            </w:pPr>
            <w:r w:rsidRPr="003F3356">
              <w:rPr>
                <w:sz w:val="32"/>
                <w:szCs w:val="32"/>
                <w:lang w:eastAsia="en-US"/>
              </w:rPr>
              <w:t>К</w:t>
            </w:r>
            <w:r w:rsidR="009F6D2F">
              <w:rPr>
                <w:sz w:val="32"/>
                <w:szCs w:val="32"/>
                <w:lang w:eastAsia="en-US"/>
              </w:rPr>
              <w:t>Р</w:t>
            </w:r>
            <w:r w:rsidRPr="003F3356">
              <w:rPr>
                <w:sz w:val="32"/>
                <w:szCs w:val="32"/>
                <w:lang w:eastAsia="en-US"/>
              </w:rPr>
              <w:t>.09.02.0</w:t>
            </w:r>
            <w:r w:rsidR="00952047" w:rsidRPr="003F3356">
              <w:rPr>
                <w:sz w:val="32"/>
                <w:szCs w:val="32"/>
                <w:lang w:val="en-US" w:eastAsia="en-US"/>
              </w:rPr>
              <w:t>7</w:t>
            </w:r>
            <w:r w:rsidRPr="003F3356">
              <w:rPr>
                <w:sz w:val="32"/>
                <w:szCs w:val="32"/>
                <w:lang w:eastAsia="en-US"/>
              </w:rPr>
              <w:t>.22.</w:t>
            </w:r>
            <w:r w:rsidR="00952047" w:rsidRPr="003F3356">
              <w:rPr>
                <w:sz w:val="32"/>
                <w:szCs w:val="32"/>
                <w:lang w:val="en-US" w:eastAsia="en-US"/>
              </w:rPr>
              <w:t>2</w:t>
            </w:r>
            <w:r w:rsidR="00C96024">
              <w:rPr>
                <w:sz w:val="32"/>
                <w:szCs w:val="32"/>
                <w:lang w:eastAsia="en-US"/>
              </w:rPr>
              <w:t>0</w:t>
            </w:r>
            <w:r w:rsidR="00952047" w:rsidRPr="003F3356">
              <w:rPr>
                <w:sz w:val="32"/>
                <w:szCs w:val="32"/>
                <w:lang w:val="en-US" w:eastAsia="en-US"/>
              </w:rPr>
              <w:t>1</w:t>
            </w:r>
            <w:r w:rsidRPr="003F3356">
              <w:rPr>
                <w:sz w:val="32"/>
                <w:szCs w:val="32"/>
                <w:lang w:eastAsia="en-US"/>
              </w:rPr>
              <w:t>.0</w:t>
            </w:r>
            <w:r w:rsidR="00C96024">
              <w:rPr>
                <w:sz w:val="32"/>
                <w:szCs w:val="32"/>
                <w:lang w:eastAsia="en-US"/>
              </w:rPr>
              <w:t>8</w:t>
            </w:r>
            <w:r w:rsidRPr="003F3356">
              <w:rPr>
                <w:sz w:val="32"/>
                <w:szCs w:val="32"/>
                <w:lang w:eastAsia="en-US"/>
              </w:rPr>
              <w:t xml:space="preserve"> ПЗ</w:t>
            </w:r>
          </w:p>
          <w:p w14:paraId="6423924D" w14:textId="77777777" w:rsidR="00C30EE1" w:rsidRPr="003F3356" w:rsidRDefault="00C30EE1" w:rsidP="002622CC">
            <w:pPr>
              <w:spacing w:before="60" w:line="360" w:lineRule="auto"/>
              <w:ind w:left="426"/>
              <w:rPr>
                <w:sz w:val="28"/>
                <w:lang w:eastAsia="en-US"/>
              </w:rPr>
            </w:pPr>
            <w:r w:rsidRPr="003F3356">
              <w:rPr>
                <w:szCs w:val="28"/>
                <w:lang w:eastAsia="en-US"/>
              </w:rPr>
              <w:t xml:space="preserve"> </w:t>
            </w:r>
            <w:r w:rsidRPr="003F3356">
              <w:rPr>
                <w:lang w:eastAsia="en-US"/>
              </w:rPr>
              <w:t xml:space="preserve">          </w:t>
            </w:r>
          </w:p>
          <w:p w14:paraId="43B078D4" w14:textId="77777777" w:rsidR="00C30EE1" w:rsidRPr="003F3356" w:rsidRDefault="00C30EE1" w:rsidP="002622CC">
            <w:pPr>
              <w:spacing w:before="60" w:line="360" w:lineRule="auto"/>
              <w:rPr>
                <w:lang w:eastAsia="en-US"/>
              </w:rPr>
            </w:pPr>
          </w:p>
          <w:p w14:paraId="64182339" w14:textId="77777777" w:rsidR="00C30EE1" w:rsidRPr="003F3356" w:rsidRDefault="00C30EE1" w:rsidP="002622CC">
            <w:pPr>
              <w:spacing w:before="60" w:line="360" w:lineRule="auto"/>
              <w:rPr>
                <w:color w:val="000000"/>
                <w:sz w:val="28"/>
                <w:lang w:eastAsia="en-US"/>
              </w:rPr>
            </w:pPr>
          </w:p>
        </w:tc>
        <w:tc>
          <w:tcPr>
            <w:tcW w:w="4015" w:type="dxa"/>
          </w:tcPr>
          <w:p w14:paraId="0D0C231E" w14:textId="77777777" w:rsidR="00C30EE1" w:rsidRPr="003F3356" w:rsidRDefault="00C30EE1" w:rsidP="002622CC">
            <w:pPr>
              <w:spacing w:before="60" w:line="360" w:lineRule="auto"/>
              <w:ind w:left="4248" w:hanging="6606"/>
              <w:jc w:val="right"/>
              <w:rPr>
                <w:color w:val="000000"/>
                <w:sz w:val="28"/>
                <w:szCs w:val="28"/>
                <w:lang w:eastAsia="en-US"/>
              </w:rPr>
            </w:pPr>
          </w:p>
        </w:tc>
      </w:tr>
    </w:tbl>
    <w:p w14:paraId="4FE850C1" w14:textId="77777777" w:rsidR="00314689" w:rsidRPr="00353606" w:rsidRDefault="00C30EE1" w:rsidP="00E914BC">
      <w:pPr>
        <w:spacing w:before="60" w:after="120" w:line="360" w:lineRule="auto"/>
        <w:jc w:val="center"/>
        <w:rPr>
          <w:sz w:val="32"/>
          <w:szCs w:val="32"/>
        </w:rPr>
      </w:pPr>
      <w:r w:rsidRPr="00353606">
        <w:rPr>
          <w:sz w:val="32"/>
          <w:szCs w:val="32"/>
        </w:rPr>
        <w:t>ИНФОРМАЦИОННАЯ СИСТЕМА</w:t>
      </w:r>
    </w:p>
    <w:p w14:paraId="1E6EC9D1" w14:textId="77777777" w:rsidR="00C30EE1" w:rsidRPr="00353606" w:rsidRDefault="00314689" w:rsidP="002622CC">
      <w:pPr>
        <w:spacing w:before="60" w:after="120" w:line="360" w:lineRule="auto"/>
        <w:jc w:val="center"/>
        <w:rPr>
          <w:sz w:val="32"/>
          <w:szCs w:val="32"/>
        </w:rPr>
      </w:pPr>
      <w:r w:rsidRPr="00353606">
        <w:rPr>
          <w:sz w:val="32"/>
          <w:szCs w:val="32"/>
        </w:rPr>
        <w:t>«СЕРВИСНЫЙ ЦЕНТР ПО РЕМОНТУ БЫТОВОЙ ТЕХНИКИ»</w:t>
      </w:r>
    </w:p>
    <w:tbl>
      <w:tblPr>
        <w:tblpPr w:leftFromText="180" w:rightFromText="180" w:bottomFromText="200" w:vertAnchor="text" w:horzAnchor="margin" w:tblpXSpec="center" w:tblpY="2222"/>
        <w:tblW w:w="9356" w:type="dxa"/>
        <w:tblLook w:val="04A0" w:firstRow="1" w:lastRow="0" w:firstColumn="1" w:lastColumn="0" w:noHBand="0" w:noVBand="1"/>
      </w:tblPr>
      <w:tblGrid>
        <w:gridCol w:w="2987"/>
        <w:gridCol w:w="3736"/>
        <w:gridCol w:w="2633"/>
      </w:tblGrid>
      <w:tr w:rsidR="00C30EE1" w:rsidRPr="003F3356" w14:paraId="671E940D" w14:textId="77777777" w:rsidTr="00C30EE1">
        <w:tc>
          <w:tcPr>
            <w:tcW w:w="2987" w:type="dxa"/>
            <w:hideMark/>
          </w:tcPr>
          <w:p w14:paraId="1B411844" w14:textId="77777777" w:rsidR="00C30EE1" w:rsidRPr="003F3356" w:rsidRDefault="00C30EE1" w:rsidP="002622CC">
            <w:pPr>
              <w:spacing w:before="60" w:line="360" w:lineRule="auto"/>
              <w:jc w:val="both"/>
              <w:rPr>
                <w:sz w:val="28"/>
                <w:szCs w:val="28"/>
                <w:lang w:eastAsia="en-US"/>
              </w:rPr>
            </w:pPr>
            <w:r w:rsidRPr="003F3356">
              <w:rPr>
                <w:sz w:val="28"/>
                <w:szCs w:val="28"/>
                <w:lang w:eastAsia="en-US"/>
              </w:rPr>
              <w:t>Председатель ВЦК:</w:t>
            </w:r>
          </w:p>
        </w:tc>
        <w:tc>
          <w:tcPr>
            <w:tcW w:w="3736" w:type="dxa"/>
          </w:tcPr>
          <w:p w14:paraId="2B4CAB2B" w14:textId="77777777" w:rsidR="00C30EE1" w:rsidRPr="003F3356" w:rsidRDefault="00C30EE1" w:rsidP="002622CC">
            <w:pPr>
              <w:spacing w:before="60" w:line="360" w:lineRule="auto"/>
              <w:jc w:val="right"/>
              <w:rPr>
                <w:sz w:val="6"/>
                <w:szCs w:val="6"/>
                <w:lang w:eastAsia="en-US"/>
              </w:rPr>
            </w:pPr>
          </w:p>
          <w:p w14:paraId="374F4885" w14:textId="77777777" w:rsidR="00C30EE1" w:rsidRPr="003F3356" w:rsidRDefault="00C30EE1" w:rsidP="002622CC">
            <w:pPr>
              <w:spacing w:before="60" w:line="360" w:lineRule="auto"/>
              <w:jc w:val="right"/>
              <w:rPr>
                <w:sz w:val="16"/>
                <w:szCs w:val="16"/>
                <w:lang w:eastAsia="en-US"/>
              </w:rPr>
            </w:pPr>
            <w:r w:rsidRPr="003F3356">
              <w:rPr>
                <w:sz w:val="16"/>
                <w:szCs w:val="16"/>
                <w:lang w:eastAsia="en-US"/>
              </w:rPr>
              <w:t>____________________________________________</w:t>
            </w:r>
          </w:p>
          <w:p w14:paraId="779DDD1F" w14:textId="77777777" w:rsidR="00C30EE1" w:rsidRPr="003F3356" w:rsidRDefault="00C30EE1" w:rsidP="002622CC">
            <w:pPr>
              <w:spacing w:before="60" w:line="360" w:lineRule="auto"/>
              <w:jc w:val="center"/>
              <w:rPr>
                <w:sz w:val="16"/>
                <w:szCs w:val="16"/>
                <w:lang w:eastAsia="en-US"/>
              </w:rPr>
            </w:pPr>
            <w:r w:rsidRPr="003F3356">
              <w:rPr>
                <w:sz w:val="16"/>
                <w:szCs w:val="16"/>
                <w:lang w:eastAsia="en-US"/>
              </w:rPr>
              <w:t>(подпись, дата)</w:t>
            </w:r>
          </w:p>
        </w:tc>
        <w:tc>
          <w:tcPr>
            <w:tcW w:w="2633" w:type="dxa"/>
            <w:hideMark/>
          </w:tcPr>
          <w:p w14:paraId="7E38E10C" w14:textId="77777777" w:rsidR="00C30EE1" w:rsidRPr="003F3356" w:rsidRDefault="00C30EE1" w:rsidP="002622CC">
            <w:pPr>
              <w:spacing w:before="60" w:line="360" w:lineRule="auto"/>
              <w:jc w:val="center"/>
              <w:rPr>
                <w:sz w:val="16"/>
                <w:szCs w:val="16"/>
                <w:lang w:eastAsia="en-US"/>
              </w:rPr>
            </w:pPr>
            <w:r w:rsidRPr="003F3356">
              <w:rPr>
                <w:sz w:val="28"/>
                <w:szCs w:val="28"/>
                <w:lang w:eastAsia="en-US"/>
              </w:rPr>
              <w:t>(М.А. Кудрявцева)</w:t>
            </w:r>
          </w:p>
        </w:tc>
      </w:tr>
      <w:tr w:rsidR="00C30EE1" w:rsidRPr="003F3356" w14:paraId="5D22CFD6" w14:textId="77777777" w:rsidTr="00C30EE1">
        <w:tc>
          <w:tcPr>
            <w:tcW w:w="2987" w:type="dxa"/>
            <w:hideMark/>
          </w:tcPr>
          <w:p w14:paraId="1B2298F5" w14:textId="77777777" w:rsidR="00C30EE1" w:rsidRPr="003F3356" w:rsidRDefault="00C30EE1" w:rsidP="002622CC">
            <w:pPr>
              <w:spacing w:before="60" w:line="360" w:lineRule="auto"/>
              <w:rPr>
                <w:lang w:val="en-US" w:eastAsia="en-US"/>
              </w:rPr>
            </w:pPr>
            <w:r w:rsidRPr="003F3356">
              <w:rPr>
                <w:sz w:val="28"/>
                <w:szCs w:val="28"/>
                <w:lang w:eastAsia="en-US"/>
              </w:rPr>
              <w:t>Руководитель:</w:t>
            </w:r>
            <w:r w:rsidRPr="003F3356">
              <w:rPr>
                <w:lang w:eastAsia="en-US"/>
              </w:rPr>
              <w:t xml:space="preserve"> </w:t>
            </w:r>
          </w:p>
        </w:tc>
        <w:tc>
          <w:tcPr>
            <w:tcW w:w="3736" w:type="dxa"/>
          </w:tcPr>
          <w:p w14:paraId="1952A781" w14:textId="77777777" w:rsidR="00C30EE1" w:rsidRPr="003F3356" w:rsidRDefault="00C30EE1" w:rsidP="002622CC">
            <w:pPr>
              <w:spacing w:before="60" w:line="360" w:lineRule="auto"/>
              <w:jc w:val="right"/>
              <w:rPr>
                <w:sz w:val="6"/>
                <w:szCs w:val="6"/>
                <w:lang w:eastAsia="en-US"/>
              </w:rPr>
            </w:pPr>
          </w:p>
          <w:p w14:paraId="12F0B1B2" w14:textId="77777777" w:rsidR="00C30EE1" w:rsidRPr="003F3356" w:rsidRDefault="00C30EE1" w:rsidP="002622CC">
            <w:pPr>
              <w:spacing w:before="60" w:line="360" w:lineRule="auto"/>
              <w:jc w:val="right"/>
              <w:rPr>
                <w:sz w:val="16"/>
                <w:szCs w:val="16"/>
                <w:lang w:eastAsia="en-US"/>
              </w:rPr>
            </w:pPr>
            <w:r w:rsidRPr="003F3356">
              <w:rPr>
                <w:sz w:val="16"/>
                <w:szCs w:val="16"/>
                <w:lang w:eastAsia="en-US"/>
              </w:rPr>
              <w:t>____________________________________________</w:t>
            </w:r>
          </w:p>
          <w:p w14:paraId="36DDA520" w14:textId="77777777" w:rsidR="00C30EE1" w:rsidRPr="003F3356" w:rsidRDefault="00C30EE1" w:rsidP="002622CC">
            <w:pPr>
              <w:spacing w:before="60" w:line="360" w:lineRule="auto"/>
              <w:jc w:val="center"/>
              <w:rPr>
                <w:sz w:val="16"/>
                <w:szCs w:val="16"/>
                <w:lang w:eastAsia="en-US"/>
              </w:rPr>
            </w:pPr>
            <w:r w:rsidRPr="003F3356">
              <w:rPr>
                <w:sz w:val="16"/>
                <w:szCs w:val="16"/>
                <w:lang w:eastAsia="en-US"/>
              </w:rPr>
              <w:t>(подпись, дата)</w:t>
            </w:r>
          </w:p>
        </w:tc>
        <w:tc>
          <w:tcPr>
            <w:tcW w:w="2633" w:type="dxa"/>
            <w:hideMark/>
          </w:tcPr>
          <w:p w14:paraId="70147D96" w14:textId="77777777" w:rsidR="00C30EE1" w:rsidRPr="003F3356" w:rsidRDefault="00C30EE1" w:rsidP="002622CC">
            <w:pPr>
              <w:spacing w:before="60" w:line="360" w:lineRule="auto"/>
              <w:rPr>
                <w:lang w:eastAsia="en-US"/>
              </w:rPr>
            </w:pPr>
            <w:r w:rsidRPr="003F3356">
              <w:rPr>
                <w:sz w:val="28"/>
                <w:szCs w:val="28"/>
                <w:lang w:eastAsia="en-US"/>
              </w:rPr>
              <w:t>(М.А. Кудрявцева)</w:t>
            </w:r>
          </w:p>
        </w:tc>
      </w:tr>
      <w:tr w:rsidR="00C30EE1" w:rsidRPr="003F3356" w14:paraId="574DEB66" w14:textId="77777777" w:rsidTr="00C30EE1">
        <w:tc>
          <w:tcPr>
            <w:tcW w:w="2987" w:type="dxa"/>
            <w:hideMark/>
          </w:tcPr>
          <w:p w14:paraId="1B8C37C2" w14:textId="77777777" w:rsidR="00C30EE1" w:rsidRPr="003F3356" w:rsidRDefault="00C30EE1" w:rsidP="002622CC">
            <w:pPr>
              <w:spacing w:before="60" w:line="360" w:lineRule="auto"/>
              <w:rPr>
                <w:lang w:eastAsia="en-US"/>
              </w:rPr>
            </w:pPr>
            <w:r w:rsidRPr="003F3356">
              <w:rPr>
                <w:sz w:val="28"/>
                <w:szCs w:val="28"/>
                <w:lang w:eastAsia="en-US"/>
              </w:rPr>
              <w:t>Студент:</w:t>
            </w:r>
          </w:p>
        </w:tc>
        <w:tc>
          <w:tcPr>
            <w:tcW w:w="3736" w:type="dxa"/>
          </w:tcPr>
          <w:p w14:paraId="6D43E058" w14:textId="77777777" w:rsidR="00C30EE1" w:rsidRPr="003F3356" w:rsidRDefault="00C30EE1" w:rsidP="002622CC">
            <w:pPr>
              <w:spacing w:before="60" w:line="360" w:lineRule="auto"/>
              <w:jc w:val="right"/>
              <w:rPr>
                <w:sz w:val="6"/>
                <w:szCs w:val="6"/>
                <w:lang w:eastAsia="en-US"/>
              </w:rPr>
            </w:pPr>
          </w:p>
          <w:p w14:paraId="60028C20" w14:textId="77777777" w:rsidR="00C30EE1" w:rsidRPr="003F3356" w:rsidRDefault="00C30EE1" w:rsidP="002622CC">
            <w:pPr>
              <w:spacing w:before="60" w:line="360" w:lineRule="auto"/>
              <w:jc w:val="right"/>
              <w:rPr>
                <w:sz w:val="16"/>
                <w:szCs w:val="16"/>
                <w:lang w:eastAsia="en-US"/>
              </w:rPr>
            </w:pPr>
            <w:r w:rsidRPr="003F3356">
              <w:rPr>
                <w:sz w:val="16"/>
                <w:szCs w:val="16"/>
                <w:lang w:eastAsia="en-US"/>
              </w:rPr>
              <w:t>____________________________________________</w:t>
            </w:r>
          </w:p>
          <w:p w14:paraId="5CC680B7" w14:textId="77777777" w:rsidR="00C30EE1" w:rsidRPr="003F3356" w:rsidRDefault="00C30EE1" w:rsidP="002622CC">
            <w:pPr>
              <w:spacing w:before="60" w:line="360" w:lineRule="auto"/>
              <w:jc w:val="center"/>
              <w:rPr>
                <w:sz w:val="16"/>
                <w:szCs w:val="16"/>
                <w:lang w:eastAsia="en-US"/>
              </w:rPr>
            </w:pPr>
            <w:r w:rsidRPr="003F3356">
              <w:rPr>
                <w:sz w:val="16"/>
                <w:szCs w:val="16"/>
                <w:lang w:eastAsia="en-US"/>
              </w:rPr>
              <w:t>(подпись, дата)</w:t>
            </w:r>
          </w:p>
        </w:tc>
        <w:tc>
          <w:tcPr>
            <w:tcW w:w="2633" w:type="dxa"/>
            <w:hideMark/>
          </w:tcPr>
          <w:p w14:paraId="4644C532" w14:textId="77777777" w:rsidR="00C30EE1" w:rsidRPr="003F3356" w:rsidRDefault="00C30EE1" w:rsidP="002622CC">
            <w:pPr>
              <w:spacing w:before="60" w:line="360" w:lineRule="auto"/>
              <w:rPr>
                <w:sz w:val="28"/>
                <w:szCs w:val="28"/>
                <w:lang w:eastAsia="en-US"/>
              </w:rPr>
            </w:pPr>
            <w:r w:rsidRPr="003F3356">
              <w:rPr>
                <w:sz w:val="28"/>
                <w:szCs w:val="28"/>
                <w:lang w:eastAsia="en-US"/>
              </w:rPr>
              <w:t>(</w:t>
            </w:r>
            <w:r w:rsidR="007F2635" w:rsidRPr="003F3356">
              <w:rPr>
                <w:sz w:val="28"/>
                <w:szCs w:val="28"/>
                <w:lang w:eastAsia="en-US"/>
              </w:rPr>
              <w:t>К</w:t>
            </w:r>
            <w:r w:rsidRPr="003F3356">
              <w:rPr>
                <w:sz w:val="28"/>
                <w:szCs w:val="28"/>
                <w:lang w:eastAsia="en-US"/>
              </w:rPr>
              <w:t>.</w:t>
            </w:r>
            <w:r w:rsidR="007F2635" w:rsidRPr="003F3356">
              <w:rPr>
                <w:sz w:val="28"/>
                <w:szCs w:val="28"/>
                <w:lang w:eastAsia="en-US"/>
              </w:rPr>
              <w:t>А</w:t>
            </w:r>
            <w:r w:rsidRPr="003F3356">
              <w:rPr>
                <w:sz w:val="28"/>
                <w:szCs w:val="28"/>
                <w:lang w:eastAsia="en-US"/>
              </w:rPr>
              <w:t xml:space="preserve">. </w:t>
            </w:r>
            <w:r w:rsidR="007F2635" w:rsidRPr="003F3356">
              <w:rPr>
                <w:sz w:val="28"/>
                <w:szCs w:val="28"/>
                <w:lang w:eastAsia="en-US"/>
              </w:rPr>
              <w:t>Дивонин</w:t>
            </w:r>
            <w:r w:rsidRPr="003F3356">
              <w:rPr>
                <w:sz w:val="28"/>
                <w:szCs w:val="28"/>
                <w:lang w:eastAsia="en-US"/>
              </w:rPr>
              <w:t>)</w:t>
            </w:r>
          </w:p>
        </w:tc>
      </w:tr>
    </w:tbl>
    <w:p w14:paraId="634C98E5" w14:textId="77777777" w:rsidR="00C30EE1" w:rsidRPr="003F3356" w:rsidRDefault="00C30EE1" w:rsidP="002622CC">
      <w:pPr>
        <w:spacing w:before="60" w:after="120" w:line="360" w:lineRule="auto"/>
        <w:rPr>
          <w:b/>
          <w:sz w:val="44"/>
          <w:szCs w:val="44"/>
        </w:rPr>
      </w:pPr>
    </w:p>
    <w:p w14:paraId="0C92782A" w14:textId="77777777" w:rsidR="00C30EE1" w:rsidRPr="003F3356" w:rsidRDefault="00C30EE1" w:rsidP="002622CC">
      <w:pPr>
        <w:spacing w:before="60" w:after="120" w:line="360" w:lineRule="auto"/>
        <w:jc w:val="center"/>
        <w:rPr>
          <w:b/>
          <w:sz w:val="44"/>
          <w:szCs w:val="44"/>
        </w:rPr>
      </w:pPr>
    </w:p>
    <w:p w14:paraId="6A18971B" w14:textId="77777777" w:rsidR="00C30EE1" w:rsidRPr="003F3356" w:rsidRDefault="00C30EE1" w:rsidP="002622CC">
      <w:pPr>
        <w:spacing w:before="60" w:line="360" w:lineRule="auto"/>
        <w:jc w:val="both"/>
      </w:pPr>
    </w:p>
    <w:p w14:paraId="4C69DB52" w14:textId="77777777" w:rsidR="00C30EE1" w:rsidRPr="003F3356" w:rsidRDefault="00C30EE1" w:rsidP="002622CC">
      <w:pPr>
        <w:spacing w:after="200" w:line="360" w:lineRule="auto"/>
      </w:pPr>
    </w:p>
    <w:p w14:paraId="140FC3F1" w14:textId="77777777" w:rsidR="00C30EE1" w:rsidRPr="003F3356" w:rsidRDefault="00C30EE1" w:rsidP="002622CC">
      <w:pPr>
        <w:spacing w:after="200" w:line="360" w:lineRule="auto"/>
      </w:pPr>
    </w:p>
    <w:p w14:paraId="3BDC9E49" w14:textId="77777777" w:rsidR="00353606" w:rsidRDefault="00353606" w:rsidP="002622CC">
      <w:pPr>
        <w:spacing w:after="200" w:line="360" w:lineRule="auto"/>
        <w:jc w:val="center"/>
        <w:rPr>
          <w:sz w:val="28"/>
          <w:szCs w:val="28"/>
        </w:rPr>
      </w:pPr>
    </w:p>
    <w:p w14:paraId="19B13708" w14:textId="77777777" w:rsidR="00C30EE1" w:rsidRPr="003F3356" w:rsidRDefault="00C30EE1" w:rsidP="002622CC">
      <w:pPr>
        <w:spacing w:after="200" w:line="360" w:lineRule="auto"/>
        <w:jc w:val="center"/>
        <w:rPr>
          <w:b/>
          <w:sz w:val="28"/>
          <w:szCs w:val="28"/>
        </w:rPr>
      </w:pPr>
      <w:r w:rsidRPr="003F3356">
        <w:rPr>
          <w:sz w:val="28"/>
          <w:szCs w:val="28"/>
        </w:rPr>
        <w:t>Иркутск 2022</w:t>
      </w:r>
    </w:p>
    <w:p w14:paraId="3E98DF96" w14:textId="77777777" w:rsidR="00E914BC" w:rsidRDefault="00E914BC">
      <w:pPr>
        <w:spacing w:after="160" w:line="259" w:lineRule="auto"/>
        <w:rPr>
          <w:rStyle w:val="fontstyle01"/>
          <w:b/>
          <w:sz w:val="26"/>
          <w:szCs w:val="28"/>
        </w:rPr>
      </w:pPr>
      <w:r>
        <w:rPr>
          <w:rStyle w:val="fontstyle01"/>
          <w:b/>
          <w:sz w:val="26"/>
          <w:szCs w:val="28"/>
        </w:rPr>
        <w:br w:type="page"/>
      </w:r>
    </w:p>
    <w:p w14:paraId="09C64161" w14:textId="77777777" w:rsidR="00856BFE" w:rsidRDefault="004F3F16" w:rsidP="00E914BC">
      <w:pPr>
        <w:spacing w:after="360" w:line="360" w:lineRule="auto"/>
        <w:jc w:val="center"/>
        <w:rPr>
          <w:rStyle w:val="fontstyle01"/>
          <w:b/>
          <w:sz w:val="26"/>
          <w:szCs w:val="28"/>
        </w:rPr>
      </w:pPr>
      <w:r w:rsidRPr="00856BFE">
        <w:rPr>
          <w:rStyle w:val="fontstyle01"/>
          <w:b/>
          <w:sz w:val="26"/>
          <w:szCs w:val="28"/>
        </w:rPr>
        <w:lastRenderedPageBreak/>
        <w:t>Содержание</w:t>
      </w:r>
      <w:bookmarkStart w:id="0" w:name="_Toc532432107"/>
      <w:bookmarkStart w:id="1" w:name="_Toc532432110"/>
      <w:bookmarkStart w:id="2" w:name="_Toc532431871"/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id w:val="867571144"/>
        <w:docPartObj>
          <w:docPartGallery w:val="Table of Contents"/>
          <w:docPartUnique/>
        </w:docPartObj>
      </w:sdtPr>
      <w:sdtEndPr/>
      <w:sdtContent>
        <w:p w14:paraId="5CCDFD05" w14:textId="6A1BD358" w:rsidR="0085528E" w:rsidRDefault="0085528E">
          <w:pPr>
            <w:pStyle w:val="af"/>
          </w:pPr>
        </w:p>
        <w:p w14:paraId="0B51C98E" w14:textId="77777777" w:rsidR="00971B98" w:rsidRDefault="0085528E">
          <w:pPr>
            <w:pStyle w:val="11"/>
            <w:tabs>
              <w:tab w:val="right" w:leader="dot" w:pos="977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1248092" w:history="1">
            <w:r w:rsidR="00971B98" w:rsidRPr="00446EC2">
              <w:rPr>
                <w:rStyle w:val="a3"/>
                <w:noProof/>
              </w:rPr>
              <w:t>ВВЕДЕНИЕ</w:t>
            </w:r>
            <w:r w:rsidR="00971B98">
              <w:rPr>
                <w:noProof/>
                <w:webHidden/>
              </w:rPr>
              <w:tab/>
            </w:r>
            <w:r w:rsidR="00971B98">
              <w:rPr>
                <w:noProof/>
                <w:webHidden/>
              </w:rPr>
              <w:fldChar w:fldCharType="begin"/>
            </w:r>
            <w:r w:rsidR="00971B98">
              <w:rPr>
                <w:noProof/>
                <w:webHidden/>
              </w:rPr>
              <w:instrText xml:space="preserve"> PAGEREF _Toc121248092 \h </w:instrText>
            </w:r>
            <w:r w:rsidR="00971B98">
              <w:rPr>
                <w:noProof/>
                <w:webHidden/>
              </w:rPr>
            </w:r>
            <w:r w:rsidR="00971B98">
              <w:rPr>
                <w:noProof/>
                <w:webHidden/>
              </w:rPr>
              <w:fldChar w:fldCharType="separate"/>
            </w:r>
            <w:r w:rsidR="00971B98">
              <w:rPr>
                <w:noProof/>
                <w:webHidden/>
              </w:rPr>
              <w:t>3</w:t>
            </w:r>
            <w:r w:rsidR="00971B98">
              <w:rPr>
                <w:noProof/>
                <w:webHidden/>
              </w:rPr>
              <w:fldChar w:fldCharType="end"/>
            </w:r>
          </w:hyperlink>
        </w:p>
        <w:p w14:paraId="5BADFC64" w14:textId="77777777" w:rsidR="00971B98" w:rsidRDefault="00BB7384">
          <w:pPr>
            <w:pStyle w:val="11"/>
            <w:tabs>
              <w:tab w:val="right" w:leader="dot" w:pos="977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1248093" w:history="1">
            <w:r w:rsidR="00971B98" w:rsidRPr="00446EC2">
              <w:rPr>
                <w:rStyle w:val="a3"/>
                <w:noProof/>
              </w:rPr>
              <w:t>1. Описание предметной области ИС</w:t>
            </w:r>
            <w:r w:rsidR="00971B98">
              <w:rPr>
                <w:noProof/>
                <w:webHidden/>
              </w:rPr>
              <w:tab/>
            </w:r>
            <w:r w:rsidR="00971B98">
              <w:rPr>
                <w:noProof/>
                <w:webHidden/>
              </w:rPr>
              <w:fldChar w:fldCharType="begin"/>
            </w:r>
            <w:r w:rsidR="00971B98">
              <w:rPr>
                <w:noProof/>
                <w:webHidden/>
              </w:rPr>
              <w:instrText xml:space="preserve"> PAGEREF _Toc121248093 \h </w:instrText>
            </w:r>
            <w:r w:rsidR="00971B98">
              <w:rPr>
                <w:noProof/>
                <w:webHidden/>
              </w:rPr>
            </w:r>
            <w:r w:rsidR="00971B98">
              <w:rPr>
                <w:noProof/>
                <w:webHidden/>
              </w:rPr>
              <w:fldChar w:fldCharType="separate"/>
            </w:r>
            <w:r w:rsidR="00971B98">
              <w:rPr>
                <w:noProof/>
                <w:webHidden/>
              </w:rPr>
              <w:t>4</w:t>
            </w:r>
            <w:r w:rsidR="00971B98">
              <w:rPr>
                <w:noProof/>
                <w:webHidden/>
              </w:rPr>
              <w:fldChar w:fldCharType="end"/>
            </w:r>
          </w:hyperlink>
        </w:p>
        <w:p w14:paraId="3CB85DD2" w14:textId="77777777" w:rsidR="00971B98" w:rsidRDefault="00BB7384">
          <w:pPr>
            <w:pStyle w:val="11"/>
            <w:tabs>
              <w:tab w:val="right" w:leader="dot" w:pos="977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1248094" w:history="1">
            <w:r w:rsidR="00971B98" w:rsidRPr="00446EC2">
              <w:rPr>
                <w:rStyle w:val="a3"/>
                <w:noProof/>
              </w:rPr>
              <w:t>2. Анализ инструментальных средств разработки.</w:t>
            </w:r>
            <w:r w:rsidR="00971B98">
              <w:rPr>
                <w:noProof/>
                <w:webHidden/>
              </w:rPr>
              <w:tab/>
            </w:r>
            <w:r w:rsidR="00971B98">
              <w:rPr>
                <w:noProof/>
                <w:webHidden/>
              </w:rPr>
              <w:fldChar w:fldCharType="begin"/>
            </w:r>
            <w:r w:rsidR="00971B98">
              <w:rPr>
                <w:noProof/>
                <w:webHidden/>
              </w:rPr>
              <w:instrText xml:space="preserve"> PAGEREF _Toc121248094 \h </w:instrText>
            </w:r>
            <w:r w:rsidR="00971B98">
              <w:rPr>
                <w:noProof/>
                <w:webHidden/>
              </w:rPr>
            </w:r>
            <w:r w:rsidR="00971B98">
              <w:rPr>
                <w:noProof/>
                <w:webHidden/>
              </w:rPr>
              <w:fldChar w:fldCharType="separate"/>
            </w:r>
            <w:r w:rsidR="00971B98">
              <w:rPr>
                <w:noProof/>
                <w:webHidden/>
              </w:rPr>
              <w:t>6</w:t>
            </w:r>
            <w:r w:rsidR="00971B98">
              <w:rPr>
                <w:noProof/>
                <w:webHidden/>
              </w:rPr>
              <w:fldChar w:fldCharType="end"/>
            </w:r>
          </w:hyperlink>
        </w:p>
        <w:p w14:paraId="07F424CC" w14:textId="77777777" w:rsidR="00971B98" w:rsidRDefault="00BB7384">
          <w:pPr>
            <w:pStyle w:val="11"/>
            <w:tabs>
              <w:tab w:val="right" w:leader="dot" w:pos="977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1248095" w:history="1">
            <w:r w:rsidR="00971B98" w:rsidRPr="00446EC2">
              <w:rPr>
                <w:rStyle w:val="a3"/>
                <w:noProof/>
                <w:shd w:val="clear" w:color="auto" w:fill="FFFFFF"/>
              </w:rPr>
              <w:t>3. Техническое задание</w:t>
            </w:r>
            <w:r w:rsidR="00971B98">
              <w:rPr>
                <w:noProof/>
                <w:webHidden/>
              </w:rPr>
              <w:tab/>
            </w:r>
            <w:r w:rsidR="00971B98">
              <w:rPr>
                <w:noProof/>
                <w:webHidden/>
              </w:rPr>
              <w:fldChar w:fldCharType="begin"/>
            </w:r>
            <w:r w:rsidR="00971B98">
              <w:rPr>
                <w:noProof/>
                <w:webHidden/>
              </w:rPr>
              <w:instrText xml:space="preserve"> PAGEREF _Toc121248095 \h </w:instrText>
            </w:r>
            <w:r w:rsidR="00971B98">
              <w:rPr>
                <w:noProof/>
                <w:webHidden/>
              </w:rPr>
            </w:r>
            <w:r w:rsidR="00971B98">
              <w:rPr>
                <w:noProof/>
                <w:webHidden/>
              </w:rPr>
              <w:fldChar w:fldCharType="separate"/>
            </w:r>
            <w:r w:rsidR="00971B98">
              <w:rPr>
                <w:noProof/>
                <w:webHidden/>
              </w:rPr>
              <w:t>16</w:t>
            </w:r>
            <w:r w:rsidR="00971B98">
              <w:rPr>
                <w:noProof/>
                <w:webHidden/>
              </w:rPr>
              <w:fldChar w:fldCharType="end"/>
            </w:r>
          </w:hyperlink>
        </w:p>
        <w:p w14:paraId="3C3461FA" w14:textId="77777777" w:rsidR="00971B98" w:rsidRDefault="00BB7384">
          <w:pPr>
            <w:pStyle w:val="11"/>
            <w:tabs>
              <w:tab w:val="right" w:leader="dot" w:pos="977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1248096" w:history="1">
            <w:r w:rsidR="00971B98" w:rsidRPr="00446EC2">
              <w:rPr>
                <w:rStyle w:val="a3"/>
                <w:noProof/>
                <w:shd w:val="clear" w:color="auto" w:fill="FFFFFF"/>
              </w:rPr>
              <w:t>4. Проектирование ИС</w:t>
            </w:r>
            <w:r w:rsidR="00971B98">
              <w:rPr>
                <w:noProof/>
                <w:webHidden/>
              </w:rPr>
              <w:tab/>
            </w:r>
            <w:r w:rsidR="00971B98">
              <w:rPr>
                <w:noProof/>
                <w:webHidden/>
              </w:rPr>
              <w:fldChar w:fldCharType="begin"/>
            </w:r>
            <w:r w:rsidR="00971B98">
              <w:rPr>
                <w:noProof/>
                <w:webHidden/>
              </w:rPr>
              <w:instrText xml:space="preserve"> PAGEREF _Toc121248096 \h </w:instrText>
            </w:r>
            <w:r w:rsidR="00971B98">
              <w:rPr>
                <w:noProof/>
                <w:webHidden/>
              </w:rPr>
            </w:r>
            <w:r w:rsidR="00971B98">
              <w:rPr>
                <w:noProof/>
                <w:webHidden/>
              </w:rPr>
              <w:fldChar w:fldCharType="separate"/>
            </w:r>
            <w:r w:rsidR="00971B98">
              <w:rPr>
                <w:noProof/>
                <w:webHidden/>
              </w:rPr>
              <w:t>17</w:t>
            </w:r>
            <w:r w:rsidR="00971B98">
              <w:rPr>
                <w:noProof/>
                <w:webHidden/>
              </w:rPr>
              <w:fldChar w:fldCharType="end"/>
            </w:r>
          </w:hyperlink>
        </w:p>
        <w:p w14:paraId="409F92AE" w14:textId="77777777" w:rsidR="00971B98" w:rsidRDefault="00BB7384">
          <w:pPr>
            <w:pStyle w:val="11"/>
            <w:tabs>
              <w:tab w:val="right" w:leader="dot" w:pos="977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1248097" w:history="1">
            <w:r w:rsidR="00971B98" w:rsidRPr="00446EC2">
              <w:rPr>
                <w:rStyle w:val="a3"/>
                <w:noProof/>
                <w:shd w:val="clear" w:color="auto" w:fill="FFFFFF"/>
              </w:rPr>
              <w:t>4.1. Структурная схема ИС</w:t>
            </w:r>
            <w:r w:rsidR="00971B98">
              <w:rPr>
                <w:noProof/>
                <w:webHidden/>
              </w:rPr>
              <w:tab/>
            </w:r>
            <w:r w:rsidR="00971B98">
              <w:rPr>
                <w:noProof/>
                <w:webHidden/>
              </w:rPr>
              <w:fldChar w:fldCharType="begin"/>
            </w:r>
            <w:r w:rsidR="00971B98">
              <w:rPr>
                <w:noProof/>
                <w:webHidden/>
              </w:rPr>
              <w:instrText xml:space="preserve"> PAGEREF _Toc121248097 \h </w:instrText>
            </w:r>
            <w:r w:rsidR="00971B98">
              <w:rPr>
                <w:noProof/>
                <w:webHidden/>
              </w:rPr>
            </w:r>
            <w:r w:rsidR="00971B98">
              <w:rPr>
                <w:noProof/>
                <w:webHidden/>
              </w:rPr>
              <w:fldChar w:fldCharType="separate"/>
            </w:r>
            <w:r w:rsidR="00971B98">
              <w:rPr>
                <w:noProof/>
                <w:webHidden/>
              </w:rPr>
              <w:t>17</w:t>
            </w:r>
            <w:r w:rsidR="00971B98">
              <w:rPr>
                <w:noProof/>
                <w:webHidden/>
              </w:rPr>
              <w:fldChar w:fldCharType="end"/>
            </w:r>
          </w:hyperlink>
        </w:p>
        <w:p w14:paraId="44CAF567" w14:textId="77777777" w:rsidR="00971B98" w:rsidRDefault="00BB7384">
          <w:pPr>
            <w:pStyle w:val="11"/>
            <w:tabs>
              <w:tab w:val="right" w:leader="dot" w:pos="977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1248098" w:history="1">
            <w:r w:rsidR="00971B98" w:rsidRPr="00446EC2">
              <w:rPr>
                <w:rStyle w:val="a3"/>
                <w:noProof/>
                <w:shd w:val="clear" w:color="auto" w:fill="FFFFFF"/>
              </w:rPr>
              <w:t>4.2 Функциональная схема ИС</w:t>
            </w:r>
            <w:r w:rsidR="00971B98">
              <w:rPr>
                <w:noProof/>
                <w:webHidden/>
              </w:rPr>
              <w:tab/>
            </w:r>
            <w:r w:rsidR="00971B98">
              <w:rPr>
                <w:noProof/>
                <w:webHidden/>
              </w:rPr>
              <w:fldChar w:fldCharType="begin"/>
            </w:r>
            <w:r w:rsidR="00971B98">
              <w:rPr>
                <w:noProof/>
                <w:webHidden/>
              </w:rPr>
              <w:instrText xml:space="preserve"> PAGEREF _Toc121248098 \h </w:instrText>
            </w:r>
            <w:r w:rsidR="00971B98">
              <w:rPr>
                <w:noProof/>
                <w:webHidden/>
              </w:rPr>
            </w:r>
            <w:r w:rsidR="00971B98">
              <w:rPr>
                <w:noProof/>
                <w:webHidden/>
              </w:rPr>
              <w:fldChar w:fldCharType="separate"/>
            </w:r>
            <w:r w:rsidR="00971B98">
              <w:rPr>
                <w:noProof/>
                <w:webHidden/>
              </w:rPr>
              <w:t>19</w:t>
            </w:r>
            <w:r w:rsidR="00971B98">
              <w:rPr>
                <w:noProof/>
                <w:webHidden/>
              </w:rPr>
              <w:fldChar w:fldCharType="end"/>
            </w:r>
          </w:hyperlink>
        </w:p>
        <w:p w14:paraId="3935423E" w14:textId="77777777" w:rsidR="00971B98" w:rsidRDefault="00BB7384">
          <w:pPr>
            <w:pStyle w:val="11"/>
            <w:tabs>
              <w:tab w:val="right" w:leader="dot" w:pos="977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1248099" w:history="1">
            <w:r w:rsidR="00971B98" w:rsidRPr="00446EC2">
              <w:rPr>
                <w:rStyle w:val="a3"/>
                <w:noProof/>
                <w:shd w:val="clear" w:color="auto" w:fill="FFFFFF"/>
              </w:rPr>
              <w:t>4.3 Проектирование базы данных</w:t>
            </w:r>
            <w:r w:rsidR="00971B98">
              <w:rPr>
                <w:noProof/>
                <w:webHidden/>
              </w:rPr>
              <w:tab/>
            </w:r>
            <w:r w:rsidR="00971B98">
              <w:rPr>
                <w:noProof/>
                <w:webHidden/>
              </w:rPr>
              <w:fldChar w:fldCharType="begin"/>
            </w:r>
            <w:r w:rsidR="00971B98">
              <w:rPr>
                <w:noProof/>
                <w:webHidden/>
              </w:rPr>
              <w:instrText xml:space="preserve"> PAGEREF _Toc121248099 \h </w:instrText>
            </w:r>
            <w:r w:rsidR="00971B98">
              <w:rPr>
                <w:noProof/>
                <w:webHidden/>
              </w:rPr>
            </w:r>
            <w:r w:rsidR="00971B98">
              <w:rPr>
                <w:noProof/>
                <w:webHidden/>
              </w:rPr>
              <w:fldChar w:fldCharType="separate"/>
            </w:r>
            <w:r w:rsidR="00971B98">
              <w:rPr>
                <w:noProof/>
                <w:webHidden/>
              </w:rPr>
              <w:t>22</w:t>
            </w:r>
            <w:r w:rsidR="00971B98">
              <w:rPr>
                <w:noProof/>
                <w:webHidden/>
              </w:rPr>
              <w:fldChar w:fldCharType="end"/>
            </w:r>
          </w:hyperlink>
        </w:p>
        <w:p w14:paraId="4B3B057C" w14:textId="77777777" w:rsidR="00971B98" w:rsidRDefault="00BB7384">
          <w:pPr>
            <w:pStyle w:val="11"/>
            <w:tabs>
              <w:tab w:val="right" w:leader="dot" w:pos="977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1248100" w:history="1">
            <w:r w:rsidR="00971B98" w:rsidRPr="00446EC2">
              <w:rPr>
                <w:rStyle w:val="a3"/>
                <w:noProof/>
                <w:shd w:val="clear" w:color="auto" w:fill="FFFFFF"/>
              </w:rPr>
              <w:t>4.4. Проектирование интерфейса</w:t>
            </w:r>
            <w:r w:rsidR="00971B98">
              <w:rPr>
                <w:noProof/>
                <w:webHidden/>
              </w:rPr>
              <w:tab/>
            </w:r>
            <w:r w:rsidR="00971B98">
              <w:rPr>
                <w:noProof/>
                <w:webHidden/>
              </w:rPr>
              <w:fldChar w:fldCharType="begin"/>
            </w:r>
            <w:r w:rsidR="00971B98">
              <w:rPr>
                <w:noProof/>
                <w:webHidden/>
              </w:rPr>
              <w:instrText xml:space="preserve"> PAGEREF _Toc121248100 \h </w:instrText>
            </w:r>
            <w:r w:rsidR="00971B98">
              <w:rPr>
                <w:noProof/>
                <w:webHidden/>
              </w:rPr>
            </w:r>
            <w:r w:rsidR="00971B98">
              <w:rPr>
                <w:noProof/>
                <w:webHidden/>
              </w:rPr>
              <w:fldChar w:fldCharType="separate"/>
            </w:r>
            <w:r w:rsidR="00971B98">
              <w:rPr>
                <w:noProof/>
                <w:webHidden/>
              </w:rPr>
              <w:t>27</w:t>
            </w:r>
            <w:r w:rsidR="00971B98">
              <w:rPr>
                <w:noProof/>
                <w:webHidden/>
              </w:rPr>
              <w:fldChar w:fldCharType="end"/>
            </w:r>
          </w:hyperlink>
        </w:p>
        <w:p w14:paraId="324E5265" w14:textId="77777777" w:rsidR="00971B98" w:rsidRDefault="00BB7384">
          <w:pPr>
            <w:pStyle w:val="11"/>
            <w:tabs>
              <w:tab w:val="right" w:leader="dot" w:pos="977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1248101" w:history="1">
            <w:r w:rsidR="00971B98" w:rsidRPr="00446EC2">
              <w:rPr>
                <w:rStyle w:val="a3"/>
                <w:noProof/>
                <w:shd w:val="clear" w:color="auto" w:fill="FFFFFF"/>
              </w:rPr>
              <w:t>5. Разработка ИС</w:t>
            </w:r>
            <w:r w:rsidR="00971B98">
              <w:rPr>
                <w:noProof/>
                <w:webHidden/>
              </w:rPr>
              <w:tab/>
            </w:r>
            <w:r w:rsidR="00971B98">
              <w:rPr>
                <w:noProof/>
                <w:webHidden/>
              </w:rPr>
              <w:fldChar w:fldCharType="begin"/>
            </w:r>
            <w:r w:rsidR="00971B98">
              <w:rPr>
                <w:noProof/>
                <w:webHidden/>
              </w:rPr>
              <w:instrText xml:space="preserve"> PAGEREF _Toc121248101 \h </w:instrText>
            </w:r>
            <w:r w:rsidR="00971B98">
              <w:rPr>
                <w:noProof/>
                <w:webHidden/>
              </w:rPr>
            </w:r>
            <w:r w:rsidR="00971B98">
              <w:rPr>
                <w:noProof/>
                <w:webHidden/>
              </w:rPr>
              <w:fldChar w:fldCharType="separate"/>
            </w:r>
            <w:r w:rsidR="00971B98">
              <w:rPr>
                <w:noProof/>
                <w:webHidden/>
              </w:rPr>
              <w:t>30</w:t>
            </w:r>
            <w:r w:rsidR="00971B98">
              <w:rPr>
                <w:noProof/>
                <w:webHidden/>
              </w:rPr>
              <w:fldChar w:fldCharType="end"/>
            </w:r>
          </w:hyperlink>
        </w:p>
        <w:p w14:paraId="01BBB933" w14:textId="77777777" w:rsidR="00971B98" w:rsidRDefault="00BB7384">
          <w:pPr>
            <w:pStyle w:val="11"/>
            <w:tabs>
              <w:tab w:val="right" w:leader="dot" w:pos="977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1248102" w:history="1">
            <w:r w:rsidR="00971B98" w:rsidRPr="00446EC2">
              <w:rPr>
                <w:rStyle w:val="a3"/>
                <w:noProof/>
                <w:shd w:val="clear" w:color="auto" w:fill="FFFFFF"/>
              </w:rPr>
              <w:t>5.1. Разработка интерфейса ИС</w:t>
            </w:r>
            <w:r w:rsidR="00971B98">
              <w:rPr>
                <w:noProof/>
                <w:webHidden/>
              </w:rPr>
              <w:tab/>
            </w:r>
            <w:r w:rsidR="00971B98">
              <w:rPr>
                <w:noProof/>
                <w:webHidden/>
              </w:rPr>
              <w:fldChar w:fldCharType="begin"/>
            </w:r>
            <w:r w:rsidR="00971B98">
              <w:rPr>
                <w:noProof/>
                <w:webHidden/>
              </w:rPr>
              <w:instrText xml:space="preserve"> PAGEREF _Toc121248102 \h </w:instrText>
            </w:r>
            <w:r w:rsidR="00971B98">
              <w:rPr>
                <w:noProof/>
                <w:webHidden/>
              </w:rPr>
            </w:r>
            <w:r w:rsidR="00971B98">
              <w:rPr>
                <w:noProof/>
                <w:webHidden/>
              </w:rPr>
              <w:fldChar w:fldCharType="separate"/>
            </w:r>
            <w:r w:rsidR="00971B98">
              <w:rPr>
                <w:noProof/>
                <w:webHidden/>
              </w:rPr>
              <w:t>30</w:t>
            </w:r>
            <w:r w:rsidR="00971B98">
              <w:rPr>
                <w:noProof/>
                <w:webHidden/>
              </w:rPr>
              <w:fldChar w:fldCharType="end"/>
            </w:r>
          </w:hyperlink>
        </w:p>
        <w:p w14:paraId="19BC781A" w14:textId="77777777" w:rsidR="00971B98" w:rsidRDefault="00BB7384">
          <w:pPr>
            <w:pStyle w:val="11"/>
            <w:tabs>
              <w:tab w:val="right" w:leader="dot" w:pos="977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1248103" w:history="1">
            <w:r w:rsidR="00971B98" w:rsidRPr="00446EC2">
              <w:rPr>
                <w:rStyle w:val="a3"/>
                <w:noProof/>
              </w:rPr>
              <w:t>6. Технологическая документация ИС</w:t>
            </w:r>
            <w:r w:rsidR="00971B98">
              <w:rPr>
                <w:noProof/>
                <w:webHidden/>
              </w:rPr>
              <w:tab/>
            </w:r>
            <w:r w:rsidR="00971B98">
              <w:rPr>
                <w:noProof/>
                <w:webHidden/>
              </w:rPr>
              <w:fldChar w:fldCharType="begin"/>
            </w:r>
            <w:r w:rsidR="00971B98">
              <w:rPr>
                <w:noProof/>
                <w:webHidden/>
              </w:rPr>
              <w:instrText xml:space="preserve"> PAGEREF _Toc121248103 \h </w:instrText>
            </w:r>
            <w:r w:rsidR="00971B98">
              <w:rPr>
                <w:noProof/>
                <w:webHidden/>
              </w:rPr>
            </w:r>
            <w:r w:rsidR="00971B98">
              <w:rPr>
                <w:noProof/>
                <w:webHidden/>
              </w:rPr>
              <w:fldChar w:fldCharType="separate"/>
            </w:r>
            <w:r w:rsidR="00971B98">
              <w:rPr>
                <w:noProof/>
                <w:webHidden/>
              </w:rPr>
              <w:t>40</w:t>
            </w:r>
            <w:r w:rsidR="00971B98">
              <w:rPr>
                <w:noProof/>
                <w:webHidden/>
              </w:rPr>
              <w:fldChar w:fldCharType="end"/>
            </w:r>
          </w:hyperlink>
        </w:p>
        <w:p w14:paraId="6E58351E" w14:textId="77777777" w:rsidR="00971B98" w:rsidRDefault="00BB7384">
          <w:pPr>
            <w:pStyle w:val="11"/>
            <w:tabs>
              <w:tab w:val="right" w:leader="dot" w:pos="977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1248104" w:history="1">
            <w:r w:rsidR="00971B98" w:rsidRPr="00446EC2">
              <w:rPr>
                <w:rStyle w:val="a3"/>
                <w:noProof/>
              </w:rPr>
              <w:t>6.1 Руководство пользователя ИС</w:t>
            </w:r>
            <w:r w:rsidR="00971B98">
              <w:rPr>
                <w:noProof/>
                <w:webHidden/>
              </w:rPr>
              <w:tab/>
            </w:r>
            <w:r w:rsidR="00971B98">
              <w:rPr>
                <w:noProof/>
                <w:webHidden/>
              </w:rPr>
              <w:fldChar w:fldCharType="begin"/>
            </w:r>
            <w:r w:rsidR="00971B98">
              <w:rPr>
                <w:noProof/>
                <w:webHidden/>
              </w:rPr>
              <w:instrText xml:space="preserve"> PAGEREF _Toc121248104 \h </w:instrText>
            </w:r>
            <w:r w:rsidR="00971B98">
              <w:rPr>
                <w:noProof/>
                <w:webHidden/>
              </w:rPr>
            </w:r>
            <w:r w:rsidR="00971B98">
              <w:rPr>
                <w:noProof/>
                <w:webHidden/>
              </w:rPr>
              <w:fldChar w:fldCharType="separate"/>
            </w:r>
            <w:r w:rsidR="00971B98">
              <w:rPr>
                <w:noProof/>
                <w:webHidden/>
              </w:rPr>
              <w:t>40</w:t>
            </w:r>
            <w:r w:rsidR="00971B98">
              <w:rPr>
                <w:noProof/>
                <w:webHidden/>
              </w:rPr>
              <w:fldChar w:fldCharType="end"/>
            </w:r>
          </w:hyperlink>
        </w:p>
        <w:p w14:paraId="48FAAF2B" w14:textId="77777777" w:rsidR="00971B98" w:rsidRDefault="00BB7384">
          <w:pPr>
            <w:pStyle w:val="11"/>
            <w:tabs>
              <w:tab w:val="right" w:leader="dot" w:pos="977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1248105" w:history="1">
            <w:r w:rsidR="00971B98" w:rsidRPr="00446EC2">
              <w:rPr>
                <w:rStyle w:val="a3"/>
                <w:noProof/>
              </w:rPr>
              <w:t>ЗАКЛЮЧЕНИЕ</w:t>
            </w:r>
            <w:r w:rsidR="00971B98">
              <w:rPr>
                <w:noProof/>
                <w:webHidden/>
              </w:rPr>
              <w:tab/>
            </w:r>
            <w:r w:rsidR="00971B98">
              <w:rPr>
                <w:noProof/>
                <w:webHidden/>
              </w:rPr>
              <w:fldChar w:fldCharType="begin"/>
            </w:r>
            <w:r w:rsidR="00971B98">
              <w:rPr>
                <w:noProof/>
                <w:webHidden/>
              </w:rPr>
              <w:instrText xml:space="preserve"> PAGEREF _Toc121248105 \h </w:instrText>
            </w:r>
            <w:r w:rsidR="00971B98">
              <w:rPr>
                <w:noProof/>
                <w:webHidden/>
              </w:rPr>
            </w:r>
            <w:r w:rsidR="00971B98">
              <w:rPr>
                <w:noProof/>
                <w:webHidden/>
              </w:rPr>
              <w:fldChar w:fldCharType="separate"/>
            </w:r>
            <w:r w:rsidR="00971B98">
              <w:rPr>
                <w:noProof/>
                <w:webHidden/>
              </w:rPr>
              <w:t>42</w:t>
            </w:r>
            <w:r w:rsidR="00971B98">
              <w:rPr>
                <w:noProof/>
                <w:webHidden/>
              </w:rPr>
              <w:fldChar w:fldCharType="end"/>
            </w:r>
          </w:hyperlink>
        </w:p>
        <w:p w14:paraId="541ED46B" w14:textId="77777777" w:rsidR="00971B98" w:rsidRDefault="00BB7384">
          <w:pPr>
            <w:pStyle w:val="11"/>
            <w:tabs>
              <w:tab w:val="right" w:leader="dot" w:pos="977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1248106" w:history="1">
            <w:r w:rsidR="00971B98" w:rsidRPr="00446EC2">
              <w:rPr>
                <w:rStyle w:val="a3"/>
                <w:noProof/>
              </w:rPr>
              <w:t>СПИСОК ИСПОЛЬЗУЕМЫХ ИСТОЧНИКОВ</w:t>
            </w:r>
            <w:r w:rsidR="00971B98">
              <w:rPr>
                <w:noProof/>
                <w:webHidden/>
              </w:rPr>
              <w:tab/>
            </w:r>
            <w:r w:rsidR="00971B98">
              <w:rPr>
                <w:noProof/>
                <w:webHidden/>
              </w:rPr>
              <w:fldChar w:fldCharType="begin"/>
            </w:r>
            <w:r w:rsidR="00971B98">
              <w:rPr>
                <w:noProof/>
                <w:webHidden/>
              </w:rPr>
              <w:instrText xml:space="preserve"> PAGEREF _Toc121248106 \h </w:instrText>
            </w:r>
            <w:r w:rsidR="00971B98">
              <w:rPr>
                <w:noProof/>
                <w:webHidden/>
              </w:rPr>
            </w:r>
            <w:r w:rsidR="00971B98">
              <w:rPr>
                <w:noProof/>
                <w:webHidden/>
              </w:rPr>
              <w:fldChar w:fldCharType="separate"/>
            </w:r>
            <w:r w:rsidR="00971B98">
              <w:rPr>
                <w:noProof/>
                <w:webHidden/>
              </w:rPr>
              <w:t>43</w:t>
            </w:r>
            <w:r w:rsidR="00971B98">
              <w:rPr>
                <w:noProof/>
                <w:webHidden/>
              </w:rPr>
              <w:fldChar w:fldCharType="end"/>
            </w:r>
          </w:hyperlink>
        </w:p>
        <w:p w14:paraId="3DC7F7DF" w14:textId="77777777" w:rsidR="00971B98" w:rsidRDefault="00BB7384">
          <w:pPr>
            <w:pStyle w:val="11"/>
            <w:tabs>
              <w:tab w:val="right" w:leader="dot" w:pos="977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1248107" w:history="1">
            <w:r w:rsidR="00971B98" w:rsidRPr="00446EC2">
              <w:rPr>
                <w:rStyle w:val="a3"/>
                <w:noProof/>
              </w:rPr>
              <w:t>Приложение А – Техническое задание</w:t>
            </w:r>
            <w:r w:rsidR="00971B98">
              <w:rPr>
                <w:noProof/>
                <w:webHidden/>
              </w:rPr>
              <w:tab/>
            </w:r>
            <w:r w:rsidR="00971B98">
              <w:rPr>
                <w:noProof/>
                <w:webHidden/>
              </w:rPr>
              <w:fldChar w:fldCharType="begin"/>
            </w:r>
            <w:r w:rsidR="00971B98">
              <w:rPr>
                <w:noProof/>
                <w:webHidden/>
              </w:rPr>
              <w:instrText xml:space="preserve"> PAGEREF _Toc121248107 \h </w:instrText>
            </w:r>
            <w:r w:rsidR="00971B98">
              <w:rPr>
                <w:noProof/>
                <w:webHidden/>
              </w:rPr>
            </w:r>
            <w:r w:rsidR="00971B98">
              <w:rPr>
                <w:noProof/>
                <w:webHidden/>
              </w:rPr>
              <w:fldChar w:fldCharType="separate"/>
            </w:r>
            <w:r w:rsidR="00971B98">
              <w:rPr>
                <w:noProof/>
                <w:webHidden/>
              </w:rPr>
              <w:t>44</w:t>
            </w:r>
            <w:r w:rsidR="00971B98">
              <w:rPr>
                <w:noProof/>
                <w:webHidden/>
              </w:rPr>
              <w:fldChar w:fldCharType="end"/>
            </w:r>
          </w:hyperlink>
        </w:p>
        <w:p w14:paraId="3B7CE82D" w14:textId="77777777" w:rsidR="00971B98" w:rsidRDefault="00BB7384">
          <w:pPr>
            <w:pStyle w:val="11"/>
            <w:tabs>
              <w:tab w:val="right" w:leader="dot" w:pos="977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1248108" w:history="1">
            <w:r w:rsidR="00971B98" w:rsidRPr="00446EC2">
              <w:rPr>
                <w:rStyle w:val="a3"/>
                <w:noProof/>
                <w:shd w:val="clear" w:color="auto" w:fill="FFFFFF"/>
              </w:rPr>
              <w:t xml:space="preserve">Приложение Б – Листинг </w:t>
            </w:r>
            <w:r w:rsidR="00971B98" w:rsidRPr="00446EC2">
              <w:rPr>
                <w:rStyle w:val="a3"/>
                <w:noProof/>
                <w:shd w:val="clear" w:color="auto" w:fill="FFFFFF"/>
                <w:lang w:val="en-US"/>
              </w:rPr>
              <w:t>roles.php</w:t>
            </w:r>
            <w:r w:rsidR="00971B98">
              <w:rPr>
                <w:noProof/>
                <w:webHidden/>
              </w:rPr>
              <w:tab/>
            </w:r>
            <w:r w:rsidR="00971B98">
              <w:rPr>
                <w:noProof/>
                <w:webHidden/>
              </w:rPr>
              <w:fldChar w:fldCharType="begin"/>
            </w:r>
            <w:r w:rsidR="00971B98">
              <w:rPr>
                <w:noProof/>
                <w:webHidden/>
              </w:rPr>
              <w:instrText xml:space="preserve"> PAGEREF _Toc121248108 \h </w:instrText>
            </w:r>
            <w:r w:rsidR="00971B98">
              <w:rPr>
                <w:noProof/>
                <w:webHidden/>
              </w:rPr>
            </w:r>
            <w:r w:rsidR="00971B98">
              <w:rPr>
                <w:noProof/>
                <w:webHidden/>
              </w:rPr>
              <w:fldChar w:fldCharType="separate"/>
            </w:r>
            <w:r w:rsidR="00971B98">
              <w:rPr>
                <w:noProof/>
                <w:webHidden/>
              </w:rPr>
              <w:t>49</w:t>
            </w:r>
            <w:r w:rsidR="00971B98">
              <w:rPr>
                <w:noProof/>
                <w:webHidden/>
              </w:rPr>
              <w:fldChar w:fldCharType="end"/>
            </w:r>
          </w:hyperlink>
        </w:p>
        <w:p w14:paraId="65709E9A" w14:textId="52380AAC" w:rsidR="0085528E" w:rsidRDefault="0085528E">
          <w:r>
            <w:rPr>
              <w:b/>
              <w:bCs/>
            </w:rPr>
            <w:fldChar w:fldCharType="end"/>
          </w:r>
        </w:p>
      </w:sdtContent>
    </w:sdt>
    <w:p w14:paraId="3BAD30F9" w14:textId="5E92936F" w:rsidR="00E914BC" w:rsidRDefault="00E914BC" w:rsidP="0085528E">
      <w:pPr>
        <w:pStyle w:val="af"/>
      </w:pPr>
    </w:p>
    <w:p w14:paraId="7E3C98CB" w14:textId="77777777" w:rsidR="00E914BC" w:rsidRPr="00E914BC" w:rsidRDefault="00E914BC" w:rsidP="00E914BC">
      <w:pPr>
        <w:spacing w:after="360" w:line="360" w:lineRule="auto"/>
        <w:rPr>
          <w:b/>
          <w:sz w:val="32"/>
          <w:szCs w:val="28"/>
        </w:rPr>
      </w:pPr>
    </w:p>
    <w:p w14:paraId="75BEA9DD" w14:textId="77777777" w:rsidR="008A4D3F" w:rsidRPr="008A4D3F" w:rsidRDefault="008A4D3F" w:rsidP="002622CC">
      <w:pPr>
        <w:spacing w:after="160" w:line="360" w:lineRule="auto"/>
        <w:rPr>
          <w:rFonts w:eastAsiaTheme="minorHAnsi"/>
          <w:b/>
          <w:bCs/>
          <w:kern w:val="32"/>
          <w:sz w:val="28"/>
          <w:szCs w:val="28"/>
          <w:lang w:val="en-US" w:eastAsia="en-US"/>
        </w:rPr>
      </w:pPr>
      <w:r>
        <w:br w:type="page"/>
      </w:r>
    </w:p>
    <w:p w14:paraId="2E8788E2" w14:textId="77777777" w:rsidR="008B6F6C" w:rsidRPr="003F3356" w:rsidRDefault="008B6F6C" w:rsidP="00353606">
      <w:pPr>
        <w:pStyle w:val="a8"/>
        <w:jc w:val="center"/>
      </w:pPr>
      <w:bookmarkStart w:id="3" w:name="_Toc121075480"/>
      <w:bookmarkStart w:id="4" w:name="_Toc121078283"/>
      <w:bookmarkStart w:id="5" w:name="_Toc121248092"/>
      <w:r w:rsidRPr="003F3356">
        <w:lastRenderedPageBreak/>
        <w:t>ВВЕДЕНИЕ</w:t>
      </w:r>
      <w:bookmarkEnd w:id="0"/>
      <w:bookmarkEnd w:id="3"/>
      <w:bookmarkEnd w:id="4"/>
      <w:bookmarkEnd w:id="5"/>
    </w:p>
    <w:p w14:paraId="209B1AD9" w14:textId="77777777" w:rsidR="008B6F6C" w:rsidRPr="003F3356" w:rsidRDefault="008B6F6C" w:rsidP="002622CC">
      <w:pPr>
        <w:spacing w:line="360" w:lineRule="auto"/>
        <w:ind w:firstLine="851"/>
        <w:jc w:val="both"/>
        <w:rPr>
          <w:sz w:val="28"/>
          <w:szCs w:val="28"/>
        </w:rPr>
      </w:pPr>
      <w:r w:rsidRPr="003F3356">
        <w:rPr>
          <w:sz w:val="28"/>
          <w:szCs w:val="28"/>
        </w:rPr>
        <w:t xml:space="preserve">Сервисный центр — организация, занимающаяся оказанием услуг по сервисной поддержке и обслуживанию техники, оборудования и другой продукции.  </w:t>
      </w:r>
      <w:r w:rsidR="00735EC3" w:rsidRPr="003F3356">
        <w:rPr>
          <w:sz w:val="28"/>
          <w:szCs w:val="28"/>
        </w:rPr>
        <w:t xml:space="preserve">Сервисных центров </w:t>
      </w:r>
      <w:r w:rsidRPr="003F3356">
        <w:rPr>
          <w:sz w:val="28"/>
          <w:szCs w:val="28"/>
        </w:rPr>
        <w:t>в России</w:t>
      </w:r>
      <w:r w:rsidR="00735EC3" w:rsidRPr="003F3356">
        <w:rPr>
          <w:sz w:val="28"/>
          <w:szCs w:val="28"/>
        </w:rPr>
        <w:t xml:space="preserve"> становится всё больше из-за увеличения</w:t>
      </w:r>
      <w:r w:rsidR="00525A95" w:rsidRPr="003F3356">
        <w:rPr>
          <w:sz w:val="28"/>
          <w:szCs w:val="28"/>
        </w:rPr>
        <w:t xml:space="preserve"> количества различной бытовой техники и её количества.</w:t>
      </w:r>
      <w:r w:rsidR="004474AE" w:rsidRPr="003F3356">
        <w:t xml:space="preserve"> </w:t>
      </w:r>
      <w:r w:rsidR="004474AE" w:rsidRPr="003F3356">
        <w:rPr>
          <w:sz w:val="28"/>
          <w:szCs w:val="28"/>
        </w:rPr>
        <w:t>Главная задача такой организации - устранить дисфункцию аппарата и не допустить новых, обеспечить все необходимое для того, чтобы аппарат выполнял свою функцию у владельца как можно дольше. Предоставляет гарантийный и послегарантийный ремонт электрических устройств, обеспечивает поддержку пользователей.</w:t>
      </w:r>
    </w:p>
    <w:p w14:paraId="7961BB03" w14:textId="77777777" w:rsidR="00525A95" w:rsidRPr="00C32AD3" w:rsidRDefault="003F3356" w:rsidP="002622CC">
      <w:pPr>
        <w:spacing w:line="360" w:lineRule="auto"/>
        <w:ind w:firstLine="851"/>
        <w:jc w:val="both"/>
        <w:rPr>
          <w:sz w:val="28"/>
          <w:szCs w:val="28"/>
        </w:rPr>
      </w:pPr>
      <w:r w:rsidRPr="00C32AD3">
        <w:rPr>
          <w:sz w:val="28"/>
          <w:szCs w:val="28"/>
        </w:rPr>
        <w:t xml:space="preserve">В современных сервисных центрах такие </w:t>
      </w:r>
      <w:r w:rsidR="00C32AD3" w:rsidRPr="00C32AD3">
        <w:rPr>
          <w:sz w:val="28"/>
          <w:szCs w:val="28"/>
        </w:rPr>
        <w:t>функции как прием заявок, регистрация заказов, прослеживание истории заказов должны быть автоматизированы для облегчения работы сотрудников, а так</w:t>
      </w:r>
      <w:r w:rsidR="00C32AD3">
        <w:rPr>
          <w:sz w:val="28"/>
          <w:szCs w:val="28"/>
        </w:rPr>
        <w:t>же</w:t>
      </w:r>
      <w:r w:rsidR="00C32AD3" w:rsidRPr="00C32AD3">
        <w:rPr>
          <w:sz w:val="28"/>
          <w:szCs w:val="28"/>
        </w:rPr>
        <w:t xml:space="preserve"> для удобства заказчиков.</w:t>
      </w:r>
    </w:p>
    <w:p w14:paraId="35506D88" w14:textId="77777777" w:rsidR="008B6F6C" w:rsidRPr="003F3356" w:rsidRDefault="008B6F6C" w:rsidP="002622CC">
      <w:pPr>
        <w:spacing w:line="360" w:lineRule="auto"/>
        <w:ind w:firstLine="851"/>
        <w:jc w:val="both"/>
        <w:rPr>
          <w:rFonts w:eastAsia="Calibri"/>
          <w:color w:val="FF0000"/>
          <w:sz w:val="28"/>
          <w:szCs w:val="28"/>
        </w:rPr>
      </w:pPr>
      <w:r w:rsidRPr="003F3356">
        <w:rPr>
          <w:sz w:val="28"/>
          <w:szCs w:val="28"/>
        </w:rPr>
        <w:t xml:space="preserve">Целью </w:t>
      </w:r>
      <w:r w:rsidR="008E2EBF" w:rsidRPr="008E2EBF">
        <w:rPr>
          <w:sz w:val="28"/>
          <w:szCs w:val="28"/>
        </w:rPr>
        <w:t>курсовой</w:t>
      </w:r>
      <w:r w:rsidRPr="008E2EBF">
        <w:rPr>
          <w:sz w:val="28"/>
          <w:szCs w:val="28"/>
        </w:rPr>
        <w:t xml:space="preserve"> </w:t>
      </w:r>
      <w:r w:rsidR="008E2EBF">
        <w:rPr>
          <w:sz w:val="28"/>
          <w:szCs w:val="28"/>
        </w:rPr>
        <w:t>работы</w:t>
      </w:r>
      <w:r w:rsidRPr="003F3356">
        <w:rPr>
          <w:sz w:val="28"/>
          <w:szCs w:val="28"/>
        </w:rPr>
        <w:t xml:space="preserve"> является создание информационной системы «</w:t>
      </w:r>
      <w:r w:rsidR="00735EC3" w:rsidRPr="003F3356">
        <w:rPr>
          <w:sz w:val="28"/>
          <w:szCs w:val="28"/>
        </w:rPr>
        <w:t>Сервисный центр по ремонту бытовой техники</w:t>
      </w:r>
      <w:r w:rsidRPr="003F3356">
        <w:rPr>
          <w:sz w:val="28"/>
          <w:szCs w:val="28"/>
        </w:rPr>
        <w:t xml:space="preserve">». </w:t>
      </w:r>
    </w:p>
    <w:p w14:paraId="6986D597" w14:textId="77777777" w:rsidR="008B6F6C" w:rsidRDefault="008B6F6C" w:rsidP="002622CC">
      <w:pPr>
        <w:tabs>
          <w:tab w:val="left" w:pos="6521"/>
        </w:tabs>
        <w:spacing w:line="360" w:lineRule="auto"/>
        <w:ind w:firstLine="851"/>
        <w:jc w:val="both"/>
        <w:rPr>
          <w:sz w:val="28"/>
          <w:szCs w:val="28"/>
        </w:rPr>
      </w:pPr>
      <w:r w:rsidRPr="003F3356">
        <w:rPr>
          <w:sz w:val="28"/>
          <w:szCs w:val="28"/>
        </w:rPr>
        <w:t>Для достижения конечного результата, а именно создание информационной системы</w:t>
      </w:r>
      <w:r w:rsidR="00A21273">
        <w:rPr>
          <w:sz w:val="28"/>
          <w:szCs w:val="28"/>
        </w:rPr>
        <w:t xml:space="preserve"> (далее </w:t>
      </w:r>
      <w:r w:rsidR="00314689">
        <w:rPr>
          <w:sz w:val="28"/>
          <w:szCs w:val="28"/>
        </w:rPr>
        <w:t xml:space="preserve">- </w:t>
      </w:r>
      <w:r w:rsidR="00A21273">
        <w:rPr>
          <w:sz w:val="28"/>
          <w:szCs w:val="28"/>
        </w:rPr>
        <w:t>ИС)</w:t>
      </w:r>
      <w:r w:rsidRPr="003F3356">
        <w:rPr>
          <w:sz w:val="28"/>
          <w:szCs w:val="28"/>
        </w:rPr>
        <w:t xml:space="preserve"> «</w:t>
      </w:r>
      <w:r w:rsidR="00735EC3" w:rsidRPr="003F3356">
        <w:rPr>
          <w:sz w:val="28"/>
          <w:szCs w:val="28"/>
        </w:rPr>
        <w:t>Сервисный центр по ремонту бытовой техники</w:t>
      </w:r>
      <w:r w:rsidRPr="003F3356">
        <w:rPr>
          <w:sz w:val="28"/>
          <w:szCs w:val="28"/>
        </w:rPr>
        <w:t xml:space="preserve">», необходимо решить следующие задачи: </w:t>
      </w:r>
    </w:p>
    <w:p w14:paraId="74BD043A" w14:textId="77777777" w:rsidR="00A21273" w:rsidRPr="00190EC6" w:rsidRDefault="00190EC6" w:rsidP="002622CC">
      <w:pPr>
        <w:pStyle w:val="a4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="00A21273" w:rsidRPr="00A21273">
        <w:rPr>
          <w:sz w:val="28"/>
          <w:szCs w:val="28"/>
        </w:rPr>
        <w:t>писа</w:t>
      </w:r>
      <w:r w:rsidR="00A21273">
        <w:rPr>
          <w:sz w:val="28"/>
          <w:szCs w:val="28"/>
        </w:rPr>
        <w:t>ть</w:t>
      </w:r>
      <w:r w:rsidR="00A21273" w:rsidRPr="00A21273">
        <w:rPr>
          <w:sz w:val="28"/>
          <w:szCs w:val="28"/>
        </w:rPr>
        <w:t xml:space="preserve"> предметн</w:t>
      </w:r>
      <w:r w:rsidR="00A21273">
        <w:rPr>
          <w:sz w:val="28"/>
          <w:szCs w:val="28"/>
        </w:rPr>
        <w:t>ую</w:t>
      </w:r>
      <w:r w:rsidR="00A21273" w:rsidRPr="00A21273">
        <w:rPr>
          <w:sz w:val="28"/>
          <w:szCs w:val="28"/>
        </w:rPr>
        <w:t xml:space="preserve"> област</w:t>
      </w:r>
      <w:r w:rsidR="00A21273">
        <w:rPr>
          <w:sz w:val="28"/>
          <w:szCs w:val="28"/>
        </w:rPr>
        <w:t>ь</w:t>
      </w:r>
      <w:r w:rsidR="00A21273">
        <w:rPr>
          <w:sz w:val="28"/>
          <w:szCs w:val="28"/>
          <w:lang w:val="en-US"/>
        </w:rPr>
        <w:t>;</w:t>
      </w:r>
    </w:p>
    <w:p w14:paraId="12582760" w14:textId="77777777" w:rsidR="00190EC6" w:rsidRDefault="00190EC6" w:rsidP="002622CC">
      <w:pPr>
        <w:pStyle w:val="a4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провести а</w:t>
      </w:r>
      <w:r w:rsidRPr="00190EC6">
        <w:rPr>
          <w:sz w:val="28"/>
          <w:szCs w:val="28"/>
        </w:rPr>
        <w:t>нализ инструментальных средств разработки;</w:t>
      </w:r>
    </w:p>
    <w:p w14:paraId="5AEB3C8E" w14:textId="77777777" w:rsidR="00190EC6" w:rsidRPr="00190EC6" w:rsidRDefault="00190EC6" w:rsidP="002622CC">
      <w:pPr>
        <w:pStyle w:val="a4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составить т</w:t>
      </w:r>
      <w:r w:rsidRPr="00190EC6">
        <w:rPr>
          <w:sz w:val="28"/>
          <w:szCs w:val="28"/>
        </w:rPr>
        <w:t>ехническое задание</w:t>
      </w:r>
      <w:r>
        <w:rPr>
          <w:sz w:val="28"/>
          <w:szCs w:val="28"/>
          <w:lang w:val="en-US"/>
        </w:rPr>
        <w:t>;</w:t>
      </w:r>
    </w:p>
    <w:p w14:paraId="0D7EF3A6" w14:textId="77777777" w:rsidR="008B6F6C" w:rsidRPr="003F3356" w:rsidRDefault="008B6F6C" w:rsidP="002622CC">
      <w:pPr>
        <w:pStyle w:val="a4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3F3356">
        <w:rPr>
          <w:sz w:val="28"/>
          <w:szCs w:val="28"/>
        </w:rPr>
        <w:t>выполнить проектирование</w:t>
      </w:r>
      <w:r w:rsidR="003F3356">
        <w:rPr>
          <w:sz w:val="28"/>
          <w:szCs w:val="28"/>
        </w:rPr>
        <w:t xml:space="preserve"> </w:t>
      </w:r>
      <w:r w:rsidR="00190EC6">
        <w:rPr>
          <w:sz w:val="28"/>
          <w:szCs w:val="28"/>
        </w:rPr>
        <w:t>ИС</w:t>
      </w:r>
      <w:r w:rsidR="003F3356">
        <w:rPr>
          <w:sz w:val="28"/>
          <w:szCs w:val="28"/>
        </w:rPr>
        <w:t xml:space="preserve"> «Сервисный центр»</w:t>
      </w:r>
      <w:r w:rsidRPr="003F3356">
        <w:rPr>
          <w:sz w:val="28"/>
          <w:szCs w:val="28"/>
        </w:rPr>
        <w:t>;</w:t>
      </w:r>
    </w:p>
    <w:p w14:paraId="5A55D589" w14:textId="77777777" w:rsidR="008B6F6C" w:rsidRDefault="008B6F6C" w:rsidP="002622CC">
      <w:pPr>
        <w:pStyle w:val="a4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3F3356">
        <w:rPr>
          <w:sz w:val="28"/>
          <w:szCs w:val="28"/>
        </w:rPr>
        <w:t>разработать</w:t>
      </w:r>
      <w:r w:rsidR="003F3356">
        <w:rPr>
          <w:sz w:val="28"/>
          <w:szCs w:val="28"/>
        </w:rPr>
        <w:t xml:space="preserve"> </w:t>
      </w:r>
      <w:r w:rsidR="00190EC6">
        <w:rPr>
          <w:sz w:val="28"/>
          <w:szCs w:val="28"/>
        </w:rPr>
        <w:t>ИС «</w:t>
      </w:r>
      <w:r w:rsidR="003F3356">
        <w:rPr>
          <w:sz w:val="28"/>
          <w:szCs w:val="28"/>
        </w:rPr>
        <w:t>Сервисный центр по ремонту бытовой техники</w:t>
      </w:r>
      <w:r w:rsidR="00190EC6">
        <w:rPr>
          <w:sz w:val="28"/>
          <w:szCs w:val="28"/>
        </w:rPr>
        <w:t>»</w:t>
      </w:r>
      <w:r w:rsidRPr="003F3356">
        <w:rPr>
          <w:sz w:val="28"/>
          <w:szCs w:val="28"/>
        </w:rPr>
        <w:t>;</w:t>
      </w:r>
    </w:p>
    <w:p w14:paraId="29EDC562" w14:textId="77777777" w:rsidR="00190EC6" w:rsidRDefault="00190EC6" w:rsidP="002622CC">
      <w:pPr>
        <w:pStyle w:val="a4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разработать интерфейс ИС;</w:t>
      </w:r>
    </w:p>
    <w:p w14:paraId="21BA0790" w14:textId="77777777" w:rsidR="00190EC6" w:rsidRDefault="00190EC6" w:rsidP="002622CC">
      <w:pPr>
        <w:pStyle w:val="a4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разработать базу данных ИС;</w:t>
      </w:r>
    </w:p>
    <w:p w14:paraId="78C0D34F" w14:textId="77777777" w:rsidR="0068197E" w:rsidRPr="00FE380F" w:rsidRDefault="00027E95" w:rsidP="002622CC">
      <w:pPr>
        <w:pStyle w:val="a4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н</w:t>
      </w:r>
      <w:r w:rsidR="00190EC6">
        <w:rPr>
          <w:sz w:val="28"/>
          <w:szCs w:val="28"/>
        </w:rPr>
        <w:t xml:space="preserve">аписать руководство пользователя. </w:t>
      </w:r>
      <w:r w:rsidR="0068197E" w:rsidRPr="00FE380F">
        <w:rPr>
          <w:b/>
          <w:bCs/>
          <w:kern w:val="32"/>
          <w:sz w:val="28"/>
          <w:szCs w:val="28"/>
        </w:rPr>
        <w:br w:type="page"/>
      </w:r>
    </w:p>
    <w:p w14:paraId="18778027" w14:textId="77777777" w:rsidR="004F3F16" w:rsidRPr="003F3356" w:rsidRDefault="00B91197" w:rsidP="002622CC">
      <w:pPr>
        <w:pStyle w:val="a8"/>
      </w:pPr>
      <w:bookmarkStart w:id="6" w:name="_Toc121075481"/>
      <w:bookmarkStart w:id="7" w:name="_Toc121078284"/>
      <w:bookmarkStart w:id="8" w:name="_Toc121248093"/>
      <w:r>
        <w:lastRenderedPageBreak/>
        <w:t>1</w:t>
      </w:r>
      <w:r w:rsidR="00314689">
        <w:t>.</w:t>
      </w:r>
      <w:r w:rsidR="004F3F16" w:rsidRPr="003F3356">
        <w:t xml:space="preserve"> Описание предметной области ИС</w:t>
      </w:r>
      <w:bookmarkEnd w:id="1"/>
      <w:bookmarkEnd w:id="2"/>
      <w:bookmarkEnd w:id="6"/>
      <w:bookmarkEnd w:id="7"/>
      <w:bookmarkEnd w:id="8"/>
    </w:p>
    <w:p w14:paraId="3B7C14C9" w14:textId="77777777" w:rsidR="004F3F16" w:rsidRPr="003F3356" w:rsidRDefault="004F3F16" w:rsidP="002622CC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3F3356">
        <w:rPr>
          <w:rFonts w:eastAsiaTheme="minorHAnsi" w:cstheme="minorBidi"/>
          <w:sz w:val="28"/>
          <w:szCs w:val="28"/>
          <w:lang w:eastAsia="en-US"/>
        </w:rPr>
        <w:t>Предметной областью курсово</w:t>
      </w:r>
      <w:r w:rsidR="008E2EBF">
        <w:rPr>
          <w:rFonts w:eastAsiaTheme="minorHAnsi" w:cstheme="minorBidi"/>
          <w:sz w:val="28"/>
          <w:szCs w:val="28"/>
          <w:lang w:eastAsia="en-US"/>
        </w:rPr>
        <w:t>й</w:t>
      </w:r>
      <w:r w:rsidRPr="003F3356">
        <w:rPr>
          <w:rFonts w:eastAsiaTheme="minorHAnsi" w:cstheme="minorBidi"/>
          <w:sz w:val="28"/>
          <w:szCs w:val="28"/>
          <w:lang w:eastAsia="en-US"/>
        </w:rPr>
        <w:t xml:space="preserve"> </w:t>
      </w:r>
      <w:r w:rsidR="008E2EBF">
        <w:rPr>
          <w:rFonts w:eastAsiaTheme="minorHAnsi" w:cstheme="minorBidi"/>
          <w:sz w:val="28"/>
          <w:szCs w:val="28"/>
          <w:lang w:eastAsia="en-US"/>
        </w:rPr>
        <w:t>р</w:t>
      </w:r>
      <w:r w:rsidRPr="003F3356">
        <w:rPr>
          <w:rFonts w:eastAsiaTheme="minorHAnsi" w:cstheme="minorBidi"/>
          <w:sz w:val="28"/>
          <w:szCs w:val="28"/>
          <w:lang w:eastAsia="en-US"/>
        </w:rPr>
        <w:t>а</w:t>
      </w:r>
      <w:r w:rsidR="008E2EBF">
        <w:rPr>
          <w:rFonts w:eastAsiaTheme="minorHAnsi" w:cstheme="minorBidi"/>
          <w:sz w:val="28"/>
          <w:szCs w:val="28"/>
          <w:lang w:eastAsia="en-US"/>
        </w:rPr>
        <w:t>боты</w:t>
      </w:r>
      <w:r w:rsidRPr="003F3356">
        <w:rPr>
          <w:rFonts w:eastAsiaTheme="minorHAnsi" w:cstheme="minorBidi"/>
          <w:sz w:val="28"/>
          <w:szCs w:val="28"/>
          <w:lang w:eastAsia="en-US"/>
        </w:rPr>
        <w:t xml:space="preserve"> является </w:t>
      </w:r>
      <w:bookmarkStart w:id="9" w:name="_Hlk114664291"/>
      <w:r w:rsidRPr="003F3356">
        <w:rPr>
          <w:rFonts w:eastAsiaTheme="minorHAnsi" w:cstheme="minorBidi"/>
          <w:sz w:val="28"/>
          <w:szCs w:val="28"/>
          <w:lang w:eastAsia="en-US"/>
        </w:rPr>
        <w:t xml:space="preserve">сервисный центр по ремонту бытовой техники. </w:t>
      </w:r>
    </w:p>
    <w:bookmarkEnd w:id="9"/>
    <w:p w14:paraId="22363AD6" w14:textId="77777777" w:rsidR="004F3F16" w:rsidRPr="003F3356" w:rsidRDefault="004F3F16" w:rsidP="002622CC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3F3356">
        <w:rPr>
          <w:rFonts w:eastAsiaTheme="minorHAnsi" w:cstheme="minorBidi"/>
          <w:sz w:val="28"/>
          <w:szCs w:val="28"/>
          <w:lang w:eastAsia="en-US"/>
        </w:rPr>
        <w:t>Сервисный центр — организация, занимающаяся оказанием услуг по сервисной поддержке и обслуживанию техники, оборудования и другой продукции. Он имеет штат работников и пользователей.</w:t>
      </w:r>
      <w:r w:rsidRPr="003F3356">
        <w:rPr>
          <w:rFonts w:eastAsiaTheme="minorHAnsi" w:cstheme="minorBidi"/>
          <w:sz w:val="28"/>
          <w:szCs w:val="22"/>
          <w:lang w:eastAsia="en-US"/>
        </w:rPr>
        <w:t xml:space="preserve"> </w:t>
      </w:r>
      <w:r w:rsidRPr="003F3356">
        <w:rPr>
          <w:rFonts w:eastAsiaTheme="minorHAnsi" w:cstheme="minorBidi"/>
          <w:sz w:val="28"/>
          <w:szCs w:val="28"/>
          <w:lang w:eastAsia="en-US"/>
        </w:rPr>
        <w:t xml:space="preserve">В первую очередь администратор составляет список оказываемых услуг. </w:t>
      </w:r>
    </w:p>
    <w:p w14:paraId="157BF917" w14:textId="77777777" w:rsidR="004F3F16" w:rsidRPr="003F3356" w:rsidRDefault="004F3F16" w:rsidP="002622CC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3F3356">
        <w:rPr>
          <w:rFonts w:eastAsiaTheme="minorHAnsi" w:cstheme="minorBidi"/>
          <w:sz w:val="28"/>
          <w:szCs w:val="28"/>
          <w:lang w:eastAsia="en-US"/>
        </w:rPr>
        <w:t xml:space="preserve">Сервисный центр специализируется на ремонте бытовой техники различных производителей, а также предоставляет услуги по ремонту бытовой техники, находящейся на гарантии, услуги по послегарантийному ремонту и диагностику неисправностей. </w:t>
      </w:r>
    </w:p>
    <w:p w14:paraId="500F968F" w14:textId="77777777" w:rsidR="004F3F16" w:rsidRPr="003F3356" w:rsidRDefault="004F3F16" w:rsidP="002622CC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3F3356">
        <w:rPr>
          <w:rFonts w:eastAsiaTheme="minorHAnsi" w:cstheme="minorBidi"/>
          <w:sz w:val="28"/>
          <w:szCs w:val="28"/>
          <w:lang w:eastAsia="en-US"/>
        </w:rPr>
        <w:t>Доставка техники в сервисный центр осуществляется клиентом. Каждому клиенту при приеме техники в ремонт выдается акт приема-передачи товара, в котором описывается поломка, указывается наименование компьютера, его серийный номер, дата сдачи компьютера в ремонт. Акт подписывается заказчиком и исполнителем. В случае если бытовая техника находится на гарантии, клиент обязан предъявить гарантийный талон.</w:t>
      </w:r>
    </w:p>
    <w:p w14:paraId="010FD66D" w14:textId="77777777" w:rsidR="004F3F16" w:rsidRPr="003F3356" w:rsidRDefault="004F3F16" w:rsidP="002622CC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3F3356">
        <w:rPr>
          <w:rFonts w:eastAsiaTheme="minorHAnsi" w:cstheme="minorBidi"/>
          <w:sz w:val="28"/>
          <w:szCs w:val="28"/>
          <w:lang w:eastAsia="en-US"/>
        </w:rPr>
        <w:t>Ремонт техники начинается с диагностических работ, определяется характер неисправностей, после которых мастер перезванивает клиенту и оговаривает срок, а также стоимость необходимых работ и запчастей. В случае если клиента не устраивают какие-либо моменты, он может отказаться от проведения ремонта. Только после получения согласия клиента мастер производит ремонт техники.</w:t>
      </w:r>
    </w:p>
    <w:p w14:paraId="57A1CB58" w14:textId="77777777" w:rsidR="00735EC3" w:rsidRPr="003F3356" w:rsidRDefault="004F3F16" w:rsidP="002622CC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3F3356">
        <w:rPr>
          <w:rFonts w:eastAsiaTheme="minorHAnsi" w:cstheme="minorBidi"/>
          <w:sz w:val="28"/>
          <w:szCs w:val="28"/>
          <w:lang w:eastAsia="en-US"/>
        </w:rPr>
        <w:t>Ремонт техники выполняется высококвалифицированными специалистами. Отслеживать процесс ремонта можно, позвонив в сервисный центр. После окончания ремонтных работ мастер или менеджер перезванивают клиенту и сообщают об окончании ремонтных работ и уточняют дату, когда клиент может забрать технику.</w:t>
      </w:r>
    </w:p>
    <w:p w14:paraId="7502CE33" w14:textId="77777777" w:rsidR="004F3F16" w:rsidRPr="003F3356" w:rsidRDefault="004F3F16" w:rsidP="002622CC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3F3356">
        <w:rPr>
          <w:rFonts w:eastAsiaTheme="minorHAnsi" w:cstheme="minorBidi"/>
          <w:sz w:val="28"/>
          <w:szCs w:val="28"/>
          <w:lang w:eastAsia="en-US"/>
        </w:rPr>
        <w:lastRenderedPageBreak/>
        <w:t>При получении компьютера из ремонта клиент предъявляет акт приема-передачи товара, после чего оплачивает все оговоренные с мастером работы. На каждое отремонтированное изделие дается гарантийная поддержка.</w:t>
      </w:r>
    </w:p>
    <w:p w14:paraId="07AD8107" w14:textId="77777777" w:rsidR="004F3F16" w:rsidRPr="003F3356" w:rsidRDefault="004F3F16" w:rsidP="002622CC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3F3356">
        <w:rPr>
          <w:rFonts w:eastAsiaTheme="minorHAnsi" w:cstheme="minorBidi"/>
          <w:sz w:val="28"/>
          <w:szCs w:val="28"/>
          <w:lang w:eastAsia="en-US"/>
        </w:rPr>
        <w:t>Для информационного обслуживания сервисного центра создается база данных, которая содержит следующие данные:</w:t>
      </w:r>
    </w:p>
    <w:p w14:paraId="263B9ED2" w14:textId="2B820376" w:rsidR="004F3F16" w:rsidRPr="00FC0880" w:rsidRDefault="00FC0880" w:rsidP="002622CC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>
        <w:rPr>
          <w:rFonts w:eastAsiaTheme="minorHAnsi" w:cstheme="minorBidi"/>
          <w:sz w:val="28"/>
          <w:szCs w:val="28"/>
          <w:lang w:eastAsia="en-US"/>
        </w:rPr>
        <w:t>1. С</w:t>
      </w:r>
      <w:r w:rsidR="004F3F16" w:rsidRPr="003F3356">
        <w:rPr>
          <w:rFonts w:eastAsiaTheme="minorHAnsi" w:cstheme="minorBidi"/>
          <w:sz w:val="28"/>
          <w:szCs w:val="28"/>
          <w:lang w:eastAsia="en-US"/>
        </w:rPr>
        <w:t>ведения о технике, которая была сдана в ремонт</w:t>
      </w:r>
      <w:r w:rsidRPr="00FC0880">
        <w:rPr>
          <w:rFonts w:eastAsiaTheme="minorHAnsi" w:cstheme="minorBidi"/>
          <w:sz w:val="28"/>
          <w:szCs w:val="28"/>
          <w:lang w:eastAsia="en-US"/>
        </w:rPr>
        <w:t>.</w:t>
      </w:r>
    </w:p>
    <w:p w14:paraId="58489762" w14:textId="5D67AF32" w:rsidR="004F3F16" w:rsidRPr="00FC0880" w:rsidRDefault="00FC0880" w:rsidP="002622CC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>
        <w:rPr>
          <w:rFonts w:eastAsiaTheme="minorHAnsi" w:cstheme="minorBidi"/>
          <w:sz w:val="28"/>
          <w:szCs w:val="28"/>
          <w:lang w:eastAsia="en-US"/>
        </w:rPr>
        <w:t>2. С</w:t>
      </w:r>
      <w:r w:rsidR="004F3F16" w:rsidRPr="003F3356">
        <w:rPr>
          <w:rFonts w:eastAsiaTheme="minorHAnsi" w:cstheme="minorBidi"/>
          <w:sz w:val="28"/>
          <w:szCs w:val="28"/>
          <w:lang w:eastAsia="en-US"/>
        </w:rPr>
        <w:t>ведения о причине поломки</w:t>
      </w:r>
      <w:r w:rsidRPr="00FC0880">
        <w:rPr>
          <w:rFonts w:eastAsiaTheme="minorHAnsi" w:cstheme="minorBidi"/>
          <w:sz w:val="28"/>
          <w:szCs w:val="28"/>
          <w:lang w:eastAsia="en-US"/>
        </w:rPr>
        <w:t>.</w:t>
      </w:r>
    </w:p>
    <w:p w14:paraId="73E4742C" w14:textId="6B66E829" w:rsidR="004F3F16" w:rsidRPr="00FC0880" w:rsidRDefault="00FC0880" w:rsidP="002622CC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>
        <w:rPr>
          <w:rFonts w:eastAsiaTheme="minorHAnsi" w:cstheme="minorBidi"/>
          <w:sz w:val="28"/>
          <w:szCs w:val="28"/>
          <w:lang w:eastAsia="en-US"/>
        </w:rPr>
        <w:t>3. С</w:t>
      </w:r>
      <w:r w:rsidR="004F3F16" w:rsidRPr="003F3356">
        <w:rPr>
          <w:rFonts w:eastAsiaTheme="minorHAnsi" w:cstheme="minorBidi"/>
          <w:sz w:val="28"/>
          <w:szCs w:val="28"/>
          <w:lang w:eastAsia="en-US"/>
        </w:rPr>
        <w:t>ведения о мастере, который проводил диагн</w:t>
      </w:r>
      <w:r>
        <w:rPr>
          <w:rFonts w:eastAsiaTheme="minorHAnsi" w:cstheme="minorBidi"/>
          <w:sz w:val="28"/>
          <w:szCs w:val="28"/>
          <w:lang w:eastAsia="en-US"/>
        </w:rPr>
        <w:t>остику поломки и ремонт техники</w:t>
      </w:r>
      <w:r w:rsidRPr="00FC0880">
        <w:rPr>
          <w:rFonts w:eastAsiaTheme="minorHAnsi" w:cstheme="minorBidi"/>
          <w:sz w:val="28"/>
          <w:szCs w:val="28"/>
          <w:lang w:eastAsia="en-US"/>
        </w:rPr>
        <w:t>.</w:t>
      </w:r>
    </w:p>
    <w:p w14:paraId="1E49B991" w14:textId="2B8081E3" w:rsidR="004F3F16" w:rsidRPr="003F3356" w:rsidRDefault="004F3F16" w:rsidP="002622CC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3F3356">
        <w:rPr>
          <w:rFonts w:eastAsiaTheme="minorHAnsi" w:cstheme="minorBidi"/>
          <w:sz w:val="28"/>
          <w:szCs w:val="28"/>
          <w:lang w:eastAsia="en-US"/>
        </w:rPr>
        <w:t xml:space="preserve">4. </w:t>
      </w:r>
      <w:r w:rsidR="00FC0880">
        <w:rPr>
          <w:rFonts w:eastAsiaTheme="minorHAnsi" w:cstheme="minorBidi"/>
          <w:sz w:val="28"/>
          <w:szCs w:val="28"/>
          <w:lang w:eastAsia="en-US"/>
        </w:rPr>
        <w:t>С</w:t>
      </w:r>
      <w:r w:rsidRPr="003F3356">
        <w:rPr>
          <w:rFonts w:eastAsiaTheme="minorHAnsi" w:cstheme="minorBidi"/>
          <w:sz w:val="28"/>
          <w:szCs w:val="28"/>
          <w:lang w:eastAsia="en-US"/>
        </w:rPr>
        <w:t>ведения о проделанных, определенным мастером, работах, с указанием времени начала и конца ремонта</w:t>
      </w:r>
      <w:r w:rsidR="00FC0880">
        <w:rPr>
          <w:rFonts w:eastAsiaTheme="minorHAnsi" w:cstheme="minorBidi"/>
          <w:sz w:val="28"/>
          <w:szCs w:val="28"/>
          <w:lang w:eastAsia="en-US"/>
        </w:rPr>
        <w:t>.</w:t>
      </w:r>
    </w:p>
    <w:p w14:paraId="0D60B3A4" w14:textId="26F74EA8" w:rsidR="004F3F16" w:rsidRPr="003F3356" w:rsidRDefault="00FC0880" w:rsidP="002622CC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>
        <w:rPr>
          <w:rFonts w:eastAsiaTheme="minorHAnsi" w:cstheme="minorBidi"/>
          <w:sz w:val="28"/>
          <w:szCs w:val="28"/>
          <w:lang w:eastAsia="en-US"/>
        </w:rPr>
        <w:t>5. С</w:t>
      </w:r>
      <w:r w:rsidR="004F3F16" w:rsidRPr="003F3356">
        <w:rPr>
          <w:rFonts w:eastAsiaTheme="minorHAnsi" w:cstheme="minorBidi"/>
          <w:sz w:val="28"/>
          <w:szCs w:val="28"/>
          <w:lang w:eastAsia="en-US"/>
        </w:rPr>
        <w:t>тоимость услуг для каждого клиента.</w:t>
      </w:r>
    </w:p>
    <w:p w14:paraId="51D84463" w14:textId="77777777" w:rsidR="004F3F16" w:rsidRPr="003F3356" w:rsidRDefault="004F3F16" w:rsidP="002622CC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3F3356">
        <w:rPr>
          <w:rFonts w:eastAsiaTheme="minorHAnsi" w:cstheme="minorBidi"/>
          <w:sz w:val="28"/>
          <w:szCs w:val="28"/>
          <w:lang w:eastAsia="en-US"/>
        </w:rPr>
        <w:t>База данных строится с учетом следующих особенностей:</w:t>
      </w:r>
    </w:p>
    <w:p w14:paraId="70C47170" w14:textId="34A03BD6" w:rsidR="004F3F16" w:rsidRPr="003F3356" w:rsidRDefault="004F3F16" w:rsidP="002622CC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3F3356">
        <w:rPr>
          <w:rFonts w:eastAsiaTheme="minorHAnsi" w:cstheme="minorBidi"/>
          <w:sz w:val="28"/>
          <w:szCs w:val="28"/>
          <w:lang w:eastAsia="en-US"/>
        </w:rPr>
        <w:t xml:space="preserve">1. Каждый клиент может принести в </w:t>
      </w:r>
      <w:r w:rsidR="00FC0880">
        <w:rPr>
          <w:rFonts w:eastAsiaTheme="minorHAnsi" w:cstheme="minorBidi"/>
          <w:sz w:val="28"/>
          <w:szCs w:val="28"/>
          <w:lang w:eastAsia="en-US"/>
        </w:rPr>
        <w:t>ремонт несколько единиц техники.</w:t>
      </w:r>
    </w:p>
    <w:p w14:paraId="3B40CFF9" w14:textId="3F4971CB" w:rsidR="004F3F16" w:rsidRPr="003F3356" w:rsidRDefault="004F3F16" w:rsidP="002622CC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3F3356">
        <w:rPr>
          <w:rFonts w:eastAsiaTheme="minorHAnsi" w:cstheme="minorBidi"/>
          <w:sz w:val="28"/>
          <w:szCs w:val="28"/>
          <w:lang w:eastAsia="en-US"/>
        </w:rPr>
        <w:t>2. Каждая техника может иметь несколько поломок</w:t>
      </w:r>
      <w:r w:rsidR="009C7F18">
        <w:rPr>
          <w:rFonts w:eastAsiaTheme="minorHAnsi" w:cstheme="minorBidi"/>
          <w:sz w:val="28"/>
          <w:szCs w:val="28"/>
          <w:lang w:eastAsia="en-US"/>
        </w:rPr>
        <w:t>.</w:t>
      </w:r>
    </w:p>
    <w:p w14:paraId="407747B8" w14:textId="45F36BFA" w:rsidR="004F3F16" w:rsidRPr="009C7F18" w:rsidRDefault="004F3F16" w:rsidP="002622CC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3F3356">
        <w:rPr>
          <w:rFonts w:eastAsiaTheme="minorHAnsi" w:cstheme="minorBidi"/>
          <w:sz w:val="28"/>
          <w:szCs w:val="28"/>
          <w:lang w:eastAsia="en-US"/>
        </w:rPr>
        <w:t>3. В сервисном центре работают сотрудники, специализирующиеся на нескольких видах работ, поэтому один мастер может принять несколько заказов</w:t>
      </w:r>
      <w:r w:rsidR="00FC0880">
        <w:rPr>
          <w:rFonts w:eastAsiaTheme="minorHAnsi" w:cstheme="minorBidi"/>
          <w:sz w:val="28"/>
          <w:szCs w:val="28"/>
          <w:lang w:eastAsia="en-US"/>
        </w:rPr>
        <w:t>.</w:t>
      </w:r>
    </w:p>
    <w:p w14:paraId="3B072387" w14:textId="77777777" w:rsidR="004F3F16" w:rsidRPr="003F3356" w:rsidRDefault="004F3F16" w:rsidP="002622CC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3F3356">
        <w:rPr>
          <w:rFonts w:eastAsiaTheme="minorHAnsi" w:cstheme="minorBidi"/>
          <w:sz w:val="28"/>
          <w:szCs w:val="28"/>
          <w:lang w:eastAsia="en-US"/>
        </w:rPr>
        <w:t>4. Ремонт техники, находящейся на гарантии, проводится бесплатно.</w:t>
      </w:r>
    </w:p>
    <w:p w14:paraId="1BEAC90A" w14:textId="77777777" w:rsidR="004F3F16" w:rsidRPr="003F3356" w:rsidRDefault="004F3F16" w:rsidP="002622CC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3F3356">
        <w:rPr>
          <w:rFonts w:eastAsiaTheme="minorHAnsi" w:cstheme="minorBidi"/>
          <w:sz w:val="28"/>
          <w:szCs w:val="28"/>
          <w:lang w:eastAsia="en-US"/>
        </w:rPr>
        <w:t>С базой данных могут работать администраторы, для которых доступны следующие задачи:</w:t>
      </w:r>
    </w:p>
    <w:p w14:paraId="192F33B1" w14:textId="0DAD4057" w:rsidR="004F3F16" w:rsidRPr="003F3356" w:rsidRDefault="004F3F16" w:rsidP="002622CC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3F3356">
        <w:rPr>
          <w:rFonts w:eastAsiaTheme="minorHAnsi" w:cstheme="minorBidi"/>
          <w:sz w:val="28"/>
          <w:szCs w:val="28"/>
          <w:lang w:eastAsia="en-US"/>
        </w:rPr>
        <w:t>1. Добавление, редактирование и удаление сведений о техни</w:t>
      </w:r>
      <w:r w:rsidR="00FC0880">
        <w:rPr>
          <w:rFonts w:eastAsiaTheme="minorHAnsi" w:cstheme="minorBidi"/>
          <w:sz w:val="28"/>
          <w:szCs w:val="28"/>
          <w:lang w:eastAsia="en-US"/>
        </w:rPr>
        <w:t>ке, которая была сдана в ремонт.</w:t>
      </w:r>
    </w:p>
    <w:p w14:paraId="42DEC379" w14:textId="7237CF82" w:rsidR="004F3F16" w:rsidRPr="003F3356" w:rsidRDefault="004F3F16" w:rsidP="002622CC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3F3356">
        <w:rPr>
          <w:rFonts w:eastAsiaTheme="minorHAnsi" w:cstheme="minorBidi"/>
          <w:sz w:val="28"/>
          <w:szCs w:val="28"/>
          <w:lang w:eastAsia="en-US"/>
        </w:rPr>
        <w:t xml:space="preserve">2. Добавление, редактирование и удаление сведений </w:t>
      </w:r>
      <w:r w:rsidR="00FC0880">
        <w:rPr>
          <w:rFonts w:eastAsiaTheme="minorHAnsi" w:cstheme="minorBidi"/>
          <w:sz w:val="28"/>
          <w:szCs w:val="28"/>
          <w:lang w:eastAsia="en-US"/>
        </w:rPr>
        <w:t>о сотрудниках сервисного центра.</w:t>
      </w:r>
    </w:p>
    <w:p w14:paraId="76FDDF4E" w14:textId="01B89A86" w:rsidR="004F3F16" w:rsidRPr="003F3356" w:rsidRDefault="004F3F16" w:rsidP="002622CC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3F3356">
        <w:rPr>
          <w:rFonts w:eastAsiaTheme="minorHAnsi" w:cstheme="minorBidi"/>
          <w:sz w:val="28"/>
          <w:szCs w:val="28"/>
          <w:lang w:eastAsia="en-US"/>
        </w:rPr>
        <w:t>3. Добавление, редактирование и удаление сведений об услугах, предоставляемых сервисным центром</w:t>
      </w:r>
      <w:r w:rsidR="00FC0880">
        <w:rPr>
          <w:rFonts w:eastAsiaTheme="minorHAnsi" w:cstheme="minorBidi"/>
          <w:sz w:val="28"/>
          <w:szCs w:val="28"/>
          <w:lang w:eastAsia="en-US"/>
        </w:rPr>
        <w:t>.</w:t>
      </w:r>
    </w:p>
    <w:p w14:paraId="046CB830" w14:textId="77777777" w:rsidR="004F3F16" w:rsidRPr="003F3356" w:rsidRDefault="004F3F16" w:rsidP="002622CC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3F3356">
        <w:rPr>
          <w:rFonts w:eastAsiaTheme="minorHAnsi" w:cstheme="minorBidi"/>
          <w:sz w:val="28"/>
          <w:szCs w:val="28"/>
          <w:lang w:eastAsia="en-US"/>
        </w:rPr>
        <w:t>4. Изменение цен на услуги, предоставляемые сервисным центром.</w:t>
      </w:r>
    </w:p>
    <w:p w14:paraId="59E2BEDC" w14:textId="77777777" w:rsidR="005F14DF" w:rsidRPr="004F3F16" w:rsidRDefault="005F14DF" w:rsidP="002622CC">
      <w:pPr>
        <w:spacing w:line="360" w:lineRule="auto"/>
        <w:ind w:firstLine="851"/>
        <w:jc w:val="both"/>
        <w:rPr>
          <w:color w:val="000000"/>
          <w:sz w:val="28"/>
          <w:szCs w:val="20"/>
        </w:rPr>
      </w:pPr>
    </w:p>
    <w:p w14:paraId="6AC0EB51" w14:textId="77777777" w:rsidR="004F3F16" w:rsidRDefault="004F3F16" w:rsidP="002622CC">
      <w:pPr>
        <w:spacing w:line="360" w:lineRule="auto"/>
      </w:pPr>
    </w:p>
    <w:p w14:paraId="061063C3" w14:textId="77777777" w:rsidR="005F14DF" w:rsidRDefault="00B91197" w:rsidP="002622CC">
      <w:pPr>
        <w:pStyle w:val="a8"/>
      </w:pPr>
      <w:bookmarkStart w:id="10" w:name="_Toc105223119"/>
      <w:bookmarkStart w:id="11" w:name="_Toc121075482"/>
      <w:bookmarkStart w:id="12" w:name="_Toc121078285"/>
      <w:bookmarkStart w:id="13" w:name="_Toc121248094"/>
      <w:bookmarkStart w:id="14" w:name="_Toc412118793"/>
      <w:bookmarkStart w:id="15" w:name="_Toc411256215"/>
      <w:bookmarkStart w:id="16" w:name="_Toc382426673"/>
      <w:r>
        <w:lastRenderedPageBreak/>
        <w:t>2.</w:t>
      </w:r>
      <w:r w:rsidR="005F14DF" w:rsidRPr="005F14DF">
        <w:t xml:space="preserve"> </w:t>
      </w:r>
      <w:r w:rsidR="005F14DF">
        <w:t>Анализ инструмент</w:t>
      </w:r>
      <w:bookmarkEnd w:id="10"/>
      <w:r w:rsidR="00856BFE">
        <w:t>альных средств разработки.</w:t>
      </w:r>
      <w:bookmarkEnd w:id="11"/>
      <w:bookmarkEnd w:id="12"/>
      <w:bookmarkEnd w:id="13"/>
    </w:p>
    <w:bookmarkEnd w:id="14"/>
    <w:bookmarkEnd w:id="15"/>
    <w:bookmarkEnd w:id="16"/>
    <w:p w14:paraId="3DCFE171" w14:textId="77777777" w:rsidR="005F14DF" w:rsidRPr="00AB5218" w:rsidRDefault="005F14DF" w:rsidP="002622CC">
      <w:pPr>
        <w:spacing w:line="360" w:lineRule="auto"/>
        <w:ind w:firstLine="851"/>
        <w:jc w:val="both"/>
        <w:rPr>
          <w:sz w:val="28"/>
          <w:szCs w:val="28"/>
        </w:rPr>
      </w:pPr>
      <w:r w:rsidRPr="00AB5218">
        <w:rPr>
          <w:sz w:val="28"/>
          <w:szCs w:val="28"/>
        </w:rPr>
        <w:t xml:space="preserve">Инструменты разработки программного продукта определяют будущий результат. </w:t>
      </w:r>
    </w:p>
    <w:p w14:paraId="6B088F54" w14:textId="77777777" w:rsidR="005F14DF" w:rsidRPr="00AB5218" w:rsidRDefault="005F14DF" w:rsidP="002622CC">
      <w:pPr>
        <w:spacing w:line="360" w:lineRule="auto"/>
        <w:ind w:firstLine="851"/>
        <w:jc w:val="both"/>
        <w:rPr>
          <w:sz w:val="28"/>
          <w:szCs w:val="28"/>
        </w:rPr>
      </w:pPr>
      <w:r w:rsidRPr="00AB5218">
        <w:rPr>
          <w:sz w:val="28"/>
          <w:szCs w:val="28"/>
        </w:rPr>
        <w:t xml:space="preserve">Проектировать структуру веб-приложения удобно через </w:t>
      </w:r>
      <w:proofErr w:type="spellStart"/>
      <w:r w:rsidRPr="00AB5218">
        <w:rPr>
          <w:bCs/>
          <w:sz w:val="28"/>
          <w:szCs w:val="28"/>
          <w:shd w:val="clear" w:color="auto" w:fill="FFFFFF"/>
        </w:rPr>
        <w:t>MySQL</w:t>
      </w:r>
      <w:proofErr w:type="spellEnd"/>
      <w:r w:rsidRPr="00AB5218">
        <w:rPr>
          <w:bCs/>
          <w:sz w:val="28"/>
          <w:szCs w:val="28"/>
          <w:shd w:val="clear" w:color="auto" w:fill="FFFFFF"/>
        </w:rPr>
        <w:t xml:space="preserve"> </w:t>
      </w:r>
      <w:proofErr w:type="spellStart"/>
      <w:r w:rsidRPr="00AB5218">
        <w:rPr>
          <w:bCs/>
          <w:sz w:val="28"/>
          <w:szCs w:val="28"/>
          <w:shd w:val="clear" w:color="auto" w:fill="FFFFFF"/>
        </w:rPr>
        <w:t>Workbench</w:t>
      </w:r>
      <w:proofErr w:type="spellEnd"/>
      <w:r w:rsidRPr="00AB5218">
        <w:rPr>
          <w:sz w:val="28"/>
          <w:szCs w:val="28"/>
        </w:rPr>
        <w:t xml:space="preserve"> и </w:t>
      </w:r>
      <w:r w:rsidRPr="00AB5218">
        <w:rPr>
          <w:sz w:val="28"/>
          <w:szCs w:val="28"/>
          <w:lang w:val="en-GB"/>
        </w:rPr>
        <w:t>Draw</w:t>
      </w:r>
      <w:r w:rsidRPr="00AB5218">
        <w:rPr>
          <w:sz w:val="28"/>
          <w:szCs w:val="28"/>
        </w:rPr>
        <w:t>.</w:t>
      </w:r>
      <w:proofErr w:type="spellStart"/>
      <w:r w:rsidRPr="00AB5218">
        <w:rPr>
          <w:sz w:val="28"/>
          <w:szCs w:val="28"/>
          <w:lang w:val="en-GB"/>
        </w:rPr>
        <w:t>io</w:t>
      </w:r>
      <w:proofErr w:type="spellEnd"/>
      <w:r w:rsidRPr="00AB5218">
        <w:rPr>
          <w:sz w:val="28"/>
          <w:szCs w:val="28"/>
        </w:rPr>
        <w:t xml:space="preserve">, а его дизайн – через онлайн-сервис </w:t>
      </w:r>
      <w:proofErr w:type="spellStart"/>
      <w:r w:rsidRPr="00AB5218">
        <w:rPr>
          <w:sz w:val="28"/>
          <w:szCs w:val="28"/>
          <w:lang w:val="en-GB"/>
        </w:rPr>
        <w:t>Figma</w:t>
      </w:r>
      <w:proofErr w:type="spellEnd"/>
      <w:r w:rsidRPr="00AB5218">
        <w:rPr>
          <w:sz w:val="28"/>
          <w:szCs w:val="28"/>
        </w:rPr>
        <w:t>. Веб-приложение будет состоять из двух частей – клиентская и серверная. Для реализации клиентской части отлично подойдут следующие инструменты: HTML5, CSS3 и JS</w:t>
      </w:r>
      <w:r w:rsidR="00396892">
        <w:rPr>
          <w:sz w:val="28"/>
          <w:szCs w:val="28"/>
        </w:rPr>
        <w:t>.</w:t>
      </w:r>
      <w:r w:rsidRPr="00AB5218">
        <w:rPr>
          <w:sz w:val="28"/>
          <w:szCs w:val="28"/>
        </w:rPr>
        <w:t xml:space="preserve"> Серверная часть будет действовать на </w:t>
      </w:r>
      <w:r w:rsidRPr="00AB5218">
        <w:rPr>
          <w:sz w:val="28"/>
          <w:szCs w:val="28"/>
          <w:lang w:val="en-US"/>
        </w:rPr>
        <w:t>P</w:t>
      </w:r>
      <w:r w:rsidR="00D52727">
        <w:rPr>
          <w:sz w:val="28"/>
          <w:szCs w:val="28"/>
          <w:lang w:val="en-US"/>
        </w:rPr>
        <w:t>HP</w:t>
      </w:r>
      <w:r w:rsidRPr="00AB5218">
        <w:rPr>
          <w:sz w:val="28"/>
          <w:szCs w:val="28"/>
        </w:rPr>
        <w:t xml:space="preserve"> со стандартной базой данных </w:t>
      </w:r>
      <w:proofErr w:type="spellStart"/>
      <w:r w:rsidRPr="00AB5218">
        <w:rPr>
          <w:sz w:val="28"/>
          <w:szCs w:val="28"/>
        </w:rPr>
        <w:t>MySQL</w:t>
      </w:r>
      <w:proofErr w:type="spellEnd"/>
      <w:r w:rsidRPr="00AB5218">
        <w:rPr>
          <w:sz w:val="28"/>
          <w:szCs w:val="28"/>
        </w:rPr>
        <w:t>(</w:t>
      </w:r>
      <w:proofErr w:type="spellStart"/>
      <w:r w:rsidRPr="00AB5218">
        <w:rPr>
          <w:sz w:val="28"/>
          <w:szCs w:val="28"/>
          <w:lang w:val="en-US"/>
        </w:rPr>
        <w:t>MariaDB</w:t>
      </w:r>
      <w:proofErr w:type="spellEnd"/>
      <w:r w:rsidRPr="00AB5218">
        <w:rPr>
          <w:sz w:val="28"/>
          <w:szCs w:val="28"/>
        </w:rPr>
        <w:t>).</w:t>
      </w:r>
    </w:p>
    <w:p w14:paraId="426F7D35" w14:textId="77777777" w:rsidR="005F14DF" w:rsidRPr="00AB5218" w:rsidRDefault="005F14DF" w:rsidP="002622CC">
      <w:pPr>
        <w:spacing w:line="360" w:lineRule="auto"/>
        <w:ind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AB5218">
        <w:rPr>
          <w:bCs/>
          <w:sz w:val="28"/>
          <w:szCs w:val="28"/>
          <w:shd w:val="clear" w:color="auto" w:fill="FFFFFF"/>
        </w:rPr>
        <w:t>MySQL</w:t>
      </w:r>
      <w:proofErr w:type="spellEnd"/>
      <w:r w:rsidRPr="00AB5218">
        <w:rPr>
          <w:bCs/>
          <w:sz w:val="28"/>
          <w:szCs w:val="28"/>
          <w:shd w:val="clear" w:color="auto" w:fill="FFFFFF"/>
        </w:rPr>
        <w:t xml:space="preserve"> </w:t>
      </w:r>
      <w:proofErr w:type="spellStart"/>
      <w:r w:rsidRPr="00AB5218">
        <w:rPr>
          <w:bCs/>
          <w:sz w:val="28"/>
          <w:szCs w:val="28"/>
          <w:shd w:val="clear" w:color="auto" w:fill="FFFFFF"/>
        </w:rPr>
        <w:t>Workbench</w:t>
      </w:r>
      <w:proofErr w:type="spellEnd"/>
      <w:r w:rsidRPr="00AB5218">
        <w:rPr>
          <w:sz w:val="28"/>
          <w:szCs w:val="28"/>
          <w:shd w:val="clear" w:color="auto" w:fill="FFFFFF"/>
        </w:rPr>
        <w:t xml:space="preserve"> — инструмент для визуального проектирования </w:t>
      </w:r>
      <w:r w:rsidRPr="00314689">
        <w:rPr>
          <w:sz w:val="28"/>
          <w:szCs w:val="28"/>
          <w:shd w:val="clear" w:color="auto" w:fill="FFFFFF"/>
        </w:rPr>
        <w:t>баз данных</w:t>
      </w:r>
      <w:r w:rsidRPr="00AB5218">
        <w:rPr>
          <w:sz w:val="28"/>
          <w:szCs w:val="28"/>
          <w:shd w:val="clear" w:color="auto" w:fill="FFFFFF"/>
        </w:rPr>
        <w:t xml:space="preserve">, интегрирующий проектирование, моделирование, создание и эксплуатацию БД в единое бесшовное окружение для системы баз данных </w:t>
      </w:r>
      <w:proofErr w:type="spellStart"/>
      <w:r w:rsidRPr="00314689">
        <w:rPr>
          <w:sz w:val="28"/>
          <w:szCs w:val="28"/>
          <w:shd w:val="clear" w:color="auto" w:fill="FFFFFF"/>
        </w:rPr>
        <w:t>MySQL</w:t>
      </w:r>
      <w:proofErr w:type="spellEnd"/>
      <w:r w:rsidRPr="00AB5218">
        <w:rPr>
          <w:sz w:val="28"/>
          <w:szCs w:val="28"/>
          <w:shd w:val="clear" w:color="auto" w:fill="FFFFFF"/>
        </w:rPr>
        <w:t xml:space="preserve">. В проекте используется для создания </w:t>
      </w:r>
      <w:r w:rsidRPr="00AB5218">
        <w:rPr>
          <w:sz w:val="28"/>
          <w:szCs w:val="28"/>
          <w:shd w:val="clear" w:color="auto" w:fill="FFFFFF"/>
          <w:lang w:val="en-GB"/>
        </w:rPr>
        <w:t>ER</w:t>
      </w:r>
      <w:r w:rsidRPr="00AB5218">
        <w:rPr>
          <w:sz w:val="28"/>
          <w:szCs w:val="28"/>
          <w:shd w:val="clear" w:color="auto" w:fill="FFFFFF"/>
        </w:rPr>
        <w:t>-диаграммы БД.</w:t>
      </w:r>
    </w:p>
    <w:p w14:paraId="4A231F1D" w14:textId="77777777" w:rsidR="005F14DF" w:rsidRPr="00AB5218" w:rsidRDefault="005F14DF" w:rsidP="002622CC">
      <w:pPr>
        <w:spacing w:line="360" w:lineRule="auto"/>
        <w:ind w:firstLine="851"/>
        <w:jc w:val="both"/>
        <w:rPr>
          <w:sz w:val="28"/>
          <w:szCs w:val="28"/>
          <w:shd w:val="clear" w:color="auto" w:fill="FFFFFF"/>
        </w:rPr>
      </w:pPr>
      <w:r w:rsidRPr="00AB5218">
        <w:rPr>
          <w:sz w:val="28"/>
          <w:szCs w:val="28"/>
          <w:shd w:val="clear" w:color="auto" w:fill="FFFFFF"/>
        </w:rPr>
        <w:t>Draw.io — это удобное бесплатное онлайн-приложение для создания диаграмм для рабочих процессов, BPM, организационных, сетевых диаграмм, блок-</w:t>
      </w:r>
      <w:proofErr w:type="spellStart"/>
      <w:r w:rsidRPr="00AB5218">
        <w:rPr>
          <w:sz w:val="28"/>
          <w:szCs w:val="28"/>
          <w:shd w:val="clear" w:color="auto" w:fill="FFFFFF"/>
        </w:rPr>
        <w:t>схемм</w:t>
      </w:r>
      <w:proofErr w:type="spellEnd"/>
      <w:r w:rsidRPr="00AB5218">
        <w:rPr>
          <w:sz w:val="28"/>
          <w:szCs w:val="28"/>
          <w:shd w:val="clear" w:color="auto" w:fill="FFFFFF"/>
        </w:rPr>
        <w:t xml:space="preserve"> (</w:t>
      </w:r>
      <w:proofErr w:type="spellStart"/>
      <w:r w:rsidRPr="00AB5218">
        <w:rPr>
          <w:sz w:val="28"/>
          <w:szCs w:val="28"/>
          <w:shd w:val="clear" w:color="auto" w:fill="FFFFFF"/>
        </w:rPr>
        <w:t>флоучарты</w:t>
      </w:r>
      <w:proofErr w:type="spellEnd"/>
      <w:r w:rsidRPr="00AB5218">
        <w:rPr>
          <w:sz w:val="28"/>
          <w:szCs w:val="28"/>
          <w:shd w:val="clear" w:color="auto" w:fill="FFFFFF"/>
        </w:rPr>
        <w:t xml:space="preserve">), UML и принципиальных </w:t>
      </w:r>
      <w:proofErr w:type="spellStart"/>
      <w:r w:rsidRPr="00AB5218">
        <w:rPr>
          <w:sz w:val="28"/>
          <w:szCs w:val="28"/>
          <w:shd w:val="clear" w:color="auto" w:fill="FFFFFF"/>
        </w:rPr>
        <w:t>электросхем</w:t>
      </w:r>
      <w:proofErr w:type="spellEnd"/>
      <w:r w:rsidRPr="00AB5218">
        <w:rPr>
          <w:sz w:val="28"/>
          <w:szCs w:val="28"/>
          <w:shd w:val="clear" w:color="auto" w:fill="FFFFFF"/>
        </w:rPr>
        <w:t>. В проекте используется для создания прототипа страниц.</w:t>
      </w:r>
    </w:p>
    <w:p w14:paraId="406D729A" w14:textId="77777777" w:rsidR="005F14DF" w:rsidRPr="00AB5218" w:rsidRDefault="005F14DF" w:rsidP="002622CC">
      <w:pPr>
        <w:spacing w:line="360" w:lineRule="auto"/>
        <w:ind w:firstLine="851"/>
        <w:jc w:val="both"/>
        <w:rPr>
          <w:bCs/>
          <w:sz w:val="28"/>
          <w:szCs w:val="28"/>
        </w:rPr>
      </w:pPr>
      <w:proofErr w:type="spellStart"/>
      <w:r w:rsidRPr="00AB5218">
        <w:rPr>
          <w:bCs/>
          <w:sz w:val="28"/>
          <w:szCs w:val="28"/>
          <w:lang w:val="en-GB"/>
        </w:rPr>
        <w:t>Figma</w:t>
      </w:r>
      <w:proofErr w:type="spellEnd"/>
      <w:r w:rsidRPr="00AB5218">
        <w:rPr>
          <w:bCs/>
          <w:sz w:val="28"/>
          <w:szCs w:val="28"/>
        </w:rPr>
        <w:t xml:space="preserve"> – бесплатный удобный онлайн-сервис для дизайнеров, веб-разработчиков и маркетологов. Он предназначен для создания прототипов сайтов или приложений, иллюстраций и векторной графики. В редакторе можно настроить совместную работу, вносить и обсуждать правки, причём как в браузере, так и через приложение на компьютере. Популярен, в частности, для разработки прототипа и дизайна сайта или приложения. </w:t>
      </w:r>
      <w:r w:rsidRPr="00AB5218">
        <w:rPr>
          <w:sz w:val="28"/>
          <w:szCs w:val="28"/>
          <w:shd w:val="clear" w:color="auto" w:fill="FFFFFF"/>
        </w:rPr>
        <w:t xml:space="preserve">В проекте используется для создания наглядного ожидаемого дизайна проекта, а также уникальных </w:t>
      </w:r>
      <w:r w:rsidRPr="00AB5218">
        <w:rPr>
          <w:sz w:val="28"/>
          <w:szCs w:val="28"/>
          <w:shd w:val="clear" w:color="auto" w:fill="FFFFFF"/>
          <w:lang w:val="en-GB"/>
        </w:rPr>
        <w:t>SVG</w:t>
      </w:r>
      <w:r w:rsidRPr="00AB5218">
        <w:rPr>
          <w:sz w:val="28"/>
          <w:szCs w:val="28"/>
          <w:shd w:val="clear" w:color="auto" w:fill="FFFFFF"/>
        </w:rPr>
        <w:t>-элементов в едином стиле.</w:t>
      </w:r>
    </w:p>
    <w:p w14:paraId="41D25A55" w14:textId="77777777" w:rsidR="005F14DF" w:rsidRPr="00AB5218" w:rsidRDefault="005F14DF" w:rsidP="002622CC">
      <w:pPr>
        <w:spacing w:line="360" w:lineRule="auto"/>
        <w:ind w:firstLine="851"/>
        <w:jc w:val="both"/>
        <w:rPr>
          <w:sz w:val="28"/>
          <w:szCs w:val="28"/>
        </w:rPr>
      </w:pPr>
      <w:r w:rsidRPr="00AB5218">
        <w:rPr>
          <w:bCs/>
          <w:sz w:val="28"/>
          <w:szCs w:val="28"/>
        </w:rPr>
        <w:t xml:space="preserve">HTML </w:t>
      </w:r>
      <w:r w:rsidRPr="00AB5218">
        <w:rPr>
          <w:sz w:val="28"/>
          <w:szCs w:val="28"/>
        </w:rPr>
        <w:t>– язык разметки гипертекста. Язык разметки дает браузеру необходимые инструкции о том, как отображать тексты и другие элементы страницы на мониторе. Язык HTML интерпретируется браузерами и отображается в виде документа, в удобной для человека форме.</w:t>
      </w:r>
    </w:p>
    <w:p w14:paraId="3DE0474B" w14:textId="77777777" w:rsidR="005F14DF" w:rsidRPr="00AB5218" w:rsidRDefault="005F14DF" w:rsidP="002622CC">
      <w:pPr>
        <w:spacing w:line="360" w:lineRule="auto"/>
        <w:ind w:firstLine="851"/>
        <w:jc w:val="both"/>
        <w:rPr>
          <w:sz w:val="28"/>
          <w:szCs w:val="28"/>
        </w:rPr>
      </w:pPr>
      <w:r w:rsidRPr="00AB5218">
        <w:rPr>
          <w:sz w:val="28"/>
          <w:szCs w:val="28"/>
          <w:lang w:val="en-US"/>
        </w:rPr>
        <w:lastRenderedPageBreak/>
        <w:t>CSS</w:t>
      </w:r>
      <w:r w:rsidRPr="00AB5218">
        <w:rPr>
          <w:sz w:val="28"/>
          <w:szCs w:val="28"/>
        </w:rPr>
        <w:t xml:space="preserve"> – каскадные таблицы стилей, которые используются для определения стилей (правил) оформления документов — включая дизайн, вёрстку и вариации макета для различных устройств и размеров экрана.</w:t>
      </w:r>
    </w:p>
    <w:p w14:paraId="601BEEF9" w14:textId="77777777" w:rsidR="005F14DF" w:rsidRPr="00AB5218" w:rsidRDefault="005F14DF" w:rsidP="002622CC">
      <w:pPr>
        <w:spacing w:line="360" w:lineRule="auto"/>
        <w:ind w:firstLine="851"/>
        <w:jc w:val="both"/>
        <w:rPr>
          <w:sz w:val="28"/>
          <w:szCs w:val="28"/>
        </w:rPr>
      </w:pPr>
      <w:r w:rsidRPr="00AB5218">
        <w:rPr>
          <w:sz w:val="28"/>
          <w:szCs w:val="28"/>
          <w:lang w:val="en-US"/>
        </w:rPr>
        <w:t>JavaScript</w:t>
      </w:r>
      <w:r w:rsidRPr="00AB5218">
        <w:rPr>
          <w:sz w:val="28"/>
          <w:szCs w:val="28"/>
        </w:rPr>
        <w:t xml:space="preserve"> – это полноценный динамический язык программирования, который применяется к HTML-документу и может обеспечить динамическую интерактивность. </w:t>
      </w:r>
      <w:proofErr w:type="spellStart"/>
      <w:r w:rsidRPr="00AB5218">
        <w:rPr>
          <w:sz w:val="28"/>
          <w:szCs w:val="28"/>
        </w:rPr>
        <w:t>JavaScript</w:t>
      </w:r>
      <w:proofErr w:type="spellEnd"/>
      <w:r w:rsidRPr="00AB5218">
        <w:rPr>
          <w:sz w:val="28"/>
          <w:szCs w:val="28"/>
        </w:rPr>
        <w:t xml:space="preserve"> является объектно-ориентированным языком, но используемое в языке прототипирование обуславливает отличия в работе с объектами по сравнению с традиционными класс-ориентированными языками. Кроме того, </w:t>
      </w:r>
      <w:proofErr w:type="spellStart"/>
      <w:r w:rsidRPr="00AB5218">
        <w:rPr>
          <w:sz w:val="28"/>
          <w:szCs w:val="28"/>
        </w:rPr>
        <w:t>JavaScript</w:t>
      </w:r>
      <w:proofErr w:type="spellEnd"/>
      <w:r w:rsidRPr="00AB5218">
        <w:rPr>
          <w:sz w:val="28"/>
          <w:szCs w:val="28"/>
        </w:rPr>
        <w:t xml:space="preserve"> имеет ряд свойств, присущих функциональным языкам — функции как объекты первого класса, объекты как списки, </w:t>
      </w:r>
      <w:proofErr w:type="spellStart"/>
      <w:r w:rsidRPr="00AB5218">
        <w:rPr>
          <w:sz w:val="28"/>
          <w:szCs w:val="28"/>
        </w:rPr>
        <w:t>карринг</w:t>
      </w:r>
      <w:proofErr w:type="spellEnd"/>
      <w:r w:rsidRPr="00AB5218">
        <w:rPr>
          <w:sz w:val="28"/>
          <w:szCs w:val="28"/>
        </w:rPr>
        <w:t>, анонимные функции, замыкания — что придаёт языку дополнительную гибкость.</w:t>
      </w:r>
    </w:p>
    <w:p w14:paraId="2AABA16C" w14:textId="77777777" w:rsidR="005F14DF" w:rsidRPr="00AB5218" w:rsidRDefault="005F14DF" w:rsidP="002622CC">
      <w:pPr>
        <w:spacing w:line="360" w:lineRule="auto"/>
        <w:ind w:firstLine="851"/>
        <w:jc w:val="both"/>
        <w:rPr>
          <w:sz w:val="28"/>
          <w:szCs w:val="28"/>
        </w:rPr>
      </w:pPr>
      <w:r w:rsidRPr="00AB5218">
        <w:rPr>
          <w:sz w:val="28"/>
          <w:szCs w:val="28"/>
        </w:rPr>
        <w:t>Веб-приложение будет содержать в себе информацию – её необходимо хранить, изменять, структурировать и использовать. Это реализуется благодаря базе данных. Были рассмотрены следующие варианты реализации СУБД:</w:t>
      </w:r>
    </w:p>
    <w:p w14:paraId="155C7358" w14:textId="77777777" w:rsidR="005F14DF" w:rsidRPr="00AB5218" w:rsidRDefault="005F14DF" w:rsidP="002622CC">
      <w:pPr>
        <w:spacing w:line="360" w:lineRule="auto"/>
        <w:ind w:firstLine="851"/>
        <w:jc w:val="both"/>
        <w:rPr>
          <w:sz w:val="28"/>
          <w:szCs w:val="28"/>
        </w:rPr>
      </w:pPr>
      <w:r w:rsidRPr="00AB5218">
        <w:rPr>
          <w:sz w:val="28"/>
          <w:szCs w:val="28"/>
        </w:rPr>
        <w:t>1.</w:t>
      </w:r>
      <w:r w:rsidRPr="00AB5218">
        <w:rPr>
          <w:sz w:val="28"/>
          <w:szCs w:val="28"/>
        </w:rPr>
        <w:tab/>
      </w:r>
      <w:proofErr w:type="spellStart"/>
      <w:r w:rsidRPr="00AB5218">
        <w:rPr>
          <w:sz w:val="28"/>
          <w:szCs w:val="28"/>
        </w:rPr>
        <w:t>MySQL</w:t>
      </w:r>
      <w:proofErr w:type="spellEnd"/>
      <w:r w:rsidR="00353606">
        <w:rPr>
          <w:sz w:val="28"/>
          <w:szCs w:val="28"/>
        </w:rPr>
        <w:t>.</w:t>
      </w:r>
    </w:p>
    <w:p w14:paraId="16C1B8E9" w14:textId="77777777" w:rsidR="005F14DF" w:rsidRPr="00AB5218" w:rsidRDefault="005F14DF" w:rsidP="002622CC">
      <w:pPr>
        <w:spacing w:line="360" w:lineRule="auto"/>
        <w:ind w:firstLine="851"/>
        <w:jc w:val="both"/>
        <w:rPr>
          <w:sz w:val="28"/>
          <w:szCs w:val="28"/>
        </w:rPr>
      </w:pPr>
      <w:r w:rsidRPr="00AB5218">
        <w:rPr>
          <w:sz w:val="28"/>
          <w:szCs w:val="28"/>
        </w:rPr>
        <w:t>2.</w:t>
      </w:r>
      <w:r w:rsidRPr="00AB5218">
        <w:rPr>
          <w:sz w:val="28"/>
          <w:szCs w:val="28"/>
        </w:rPr>
        <w:tab/>
      </w:r>
      <w:proofErr w:type="spellStart"/>
      <w:r w:rsidRPr="00AB5218">
        <w:rPr>
          <w:sz w:val="28"/>
          <w:szCs w:val="28"/>
        </w:rPr>
        <w:t>SQLite</w:t>
      </w:r>
      <w:proofErr w:type="spellEnd"/>
      <w:r w:rsidR="00353606">
        <w:rPr>
          <w:sz w:val="28"/>
          <w:szCs w:val="28"/>
        </w:rPr>
        <w:t>.</w:t>
      </w:r>
    </w:p>
    <w:p w14:paraId="20DF7021" w14:textId="77777777" w:rsidR="005F14DF" w:rsidRPr="00AB5218" w:rsidRDefault="005F14DF" w:rsidP="002622CC">
      <w:pPr>
        <w:spacing w:line="360" w:lineRule="auto"/>
        <w:ind w:firstLine="851"/>
        <w:jc w:val="both"/>
        <w:rPr>
          <w:sz w:val="28"/>
          <w:szCs w:val="28"/>
        </w:rPr>
      </w:pPr>
      <w:r w:rsidRPr="00AB5218">
        <w:rPr>
          <w:sz w:val="28"/>
          <w:szCs w:val="28"/>
        </w:rPr>
        <w:t>3.</w:t>
      </w:r>
      <w:r w:rsidRPr="00AB5218">
        <w:rPr>
          <w:sz w:val="28"/>
          <w:szCs w:val="28"/>
        </w:rPr>
        <w:tab/>
      </w:r>
      <w:proofErr w:type="spellStart"/>
      <w:r w:rsidRPr="00AB5218">
        <w:rPr>
          <w:sz w:val="28"/>
          <w:szCs w:val="28"/>
        </w:rPr>
        <w:t>PostgreSQL</w:t>
      </w:r>
      <w:proofErr w:type="spellEnd"/>
      <w:r w:rsidRPr="00AB5218">
        <w:rPr>
          <w:sz w:val="28"/>
          <w:szCs w:val="28"/>
        </w:rPr>
        <w:t>.</w:t>
      </w:r>
    </w:p>
    <w:p w14:paraId="36DD5F48" w14:textId="77777777" w:rsidR="005F14DF" w:rsidRPr="00AB5218" w:rsidRDefault="005F14DF" w:rsidP="002622CC">
      <w:pPr>
        <w:spacing w:line="360" w:lineRule="auto"/>
        <w:ind w:firstLine="851"/>
        <w:jc w:val="both"/>
        <w:rPr>
          <w:sz w:val="28"/>
          <w:szCs w:val="28"/>
        </w:rPr>
      </w:pPr>
      <w:proofErr w:type="spellStart"/>
      <w:r w:rsidRPr="00AB5218">
        <w:rPr>
          <w:sz w:val="28"/>
          <w:szCs w:val="28"/>
        </w:rPr>
        <w:t>MySQL</w:t>
      </w:r>
      <w:proofErr w:type="spellEnd"/>
      <w:r w:rsidRPr="00AB5218">
        <w:rPr>
          <w:sz w:val="28"/>
          <w:szCs w:val="28"/>
        </w:rPr>
        <w:t xml:space="preserve"> – свободная реляционная система хранения и управления базами данных. Разработку и поддержку </w:t>
      </w:r>
      <w:proofErr w:type="spellStart"/>
      <w:r w:rsidRPr="00AB5218">
        <w:rPr>
          <w:sz w:val="28"/>
          <w:szCs w:val="28"/>
        </w:rPr>
        <w:t>MySQL</w:t>
      </w:r>
      <w:proofErr w:type="spellEnd"/>
      <w:r w:rsidRPr="00AB5218">
        <w:rPr>
          <w:sz w:val="28"/>
          <w:szCs w:val="28"/>
        </w:rPr>
        <w:t xml:space="preserve"> осуществляет корпорация </w:t>
      </w:r>
      <w:proofErr w:type="spellStart"/>
      <w:r w:rsidRPr="00AB5218">
        <w:rPr>
          <w:sz w:val="28"/>
          <w:szCs w:val="28"/>
        </w:rPr>
        <w:t>Oracle</w:t>
      </w:r>
      <w:proofErr w:type="spellEnd"/>
      <w:r w:rsidRPr="00AB5218">
        <w:rPr>
          <w:sz w:val="28"/>
          <w:szCs w:val="28"/>
        </w:rPr>
        <w:t xml:space="preserve">, получившая права на торговую марку вместе с поглощённой </w:t>
      </w:r>
      <w:proofErr w:type="spellStart"/>
      <w:r w:rsidRPr="00AB5218">
        <w:rPr>
          <w:sz w:val="28"/>
          <w:szCs w:val="28"/>
        </w:rPr>
        <w:t>Sun</w:t>
      </w:r>
      <w:proofErr w:type="spellEnd"/>
      <w:r w:rsidRPr="00AB5218">
        <w:rPr>
          <w:sz w:val="28"/>
          <w:szCs w:val="28"/>
        </w:rPr>
        <w:t xml:space="preserve"> </w:t>
      </w:r>
      <w:proofErr w:type="spellStart"/>
      <w:r w:rsidRPr="00AB5218">
        <w:rPr>
          <w:sz w:val="28"/>
          <w:szCs w:val="28"/>
        </w:rPr>
        <w:t>Microsystems</w:t>
      </w:r>
      <w:proofErr w:type="spellEnd"/>
      <w:r w:rsidRPr="00AB5218">
        <w:rPr>
          <w:sz w:val="28"/>
          <w:szCs w:val="28"/>
        </w:rPr>
        <w:t xml:space="preserve">, которая ранее приобрела шведскую компанию </w:t>
      </w:r>
      <w:proofErr w:type="spellStart"/>
      <w:r w:rsidRPr="00AB5218">
        <w:rPr>
          <w:sz w:val="28"/>
          <w:szCs w:val="28"/>
        </w:rPr>
        <w:t>MySQL</w:t>
      </w:r>
      <w:proofErr w:type="spellEnd"/>
      <w:r w:rsidRPr="00AB5218">
        <w:rPr>
          <w:sz w:val="28"/>
          <w:szCs w:val="28"/>
        </w:rPr>
        <w:t xml:space="preserve"> AB. Продукт распространяется как под GNU </w:t>
      </w:r>
      <w:proofErr w:type="spellStart"/>
      <w:r w:rsidRPr="00AB5218">
        <w:rPr>
          <w:sz w:val="28"/>
          <w:szCs w:val="28"/>
        </w:rPr>
        <w:t>General</w:t>
      </w:r>
      <w:proofErr w:type="spellEnd"/>
      <w:r w:rsidRPr="00AB5218">
        <w:rPr>
          <w:sz w:val="28"/>
          <w:szCs w:val="28"/>
        </w:rPr>
        <w:t xml:space="preserve"> </w:t>
      </w:r>
      <w:proofErr w:type="spellStart"/>
      <w:r w:rsidRPr="00AB5218">
        <w:rPr>
          <w:sz w:val="28"/>
          <w:szCs w:val="28"/>
        </w:rPr>
        <w:t>Public</w:t>
      </w:r>
      <w:proofErr w:type="spellEnd"/>
      <w:r w:rsidRPr="00AB5218">
        <w:rPr>
          <w:sz w:val="28"/>
          <w:szCs w:val="28"/>
        </w:rPr>
        <w:t xml:space="preserve"> </w:t>
      </w:r>
      <w:proofErr w:type="spellStart"/>
      <w:r w:rsidRPr="00AB5218">
        <w:rPr>
          <w:sz w:val="28"/>
          <w:szCs w:val="28"/>
        </w:rPr>
        <w:t>License</w:t>
      </w:r>
      <w:proofErr w:type="spellEnd"/>
      <w:r w:rsidRPr="00AB5218">
        <w:rPr>
          <w:sz w:val="28"/>
          <w:szCs w:val="28"/>
        </w:rPr>
        <w:t>, так и под собственной коммерческой лицензией. Помимо этого, разработчики создают функциональность по заказу лицензионных пользователей. Именно благодаря такому заказу почти в самых ранних версиях появился механизм репликации.</w:t>
      </w:r>
    </w:p>
    <w:p w14:paraId="659D16F5" w14:textId="77777777" w:rsidR="005F14DF" w:rsidRPr="00AB5218" w:rsidRDefault="005F14DF" w:rsidP="002622CC">
      <w:pPr>
        <w:spacing w:line="360" w:lineRule="auto"/>
        <w:ind w:firstLine="851"/>
        <w:jc w:val="both"/>
        <w:rPr>
          <w:sz w:val="28"/>
          <w:szCs w:val="28"/>
        </w:rPr>
      </w:pPr>
      <w:r w:rsidRPr="00AB5218">
        <w:rPr>
          <w:sz w:val="28"/>
          <w:szCs w:val="28"/>
        </w:rPr>
        <w:t xml:space="preserve">На сегодняшний день является самой популярной серверной базы данных (далее – БД), за счёт своей простоты, скорости работы и внушительного функционала. Поддерживаются такие основные движки </w:t>
      </w:r>
      <w:proofErr w:type="spellStart"/>
      <w:r w:rsidRPr="00AB5218">
        <w:rPr>
          <w:sz w:val="28"/>
          <w:szCs w:val="28"/>
        </w:rPr>
        <w:t>MyISAM</w:t>
      </w:r>
      <w:proofErr w:type="spellEnd"/>
      <w:r w:rsidRPr="00AB5218">
        <w:rPr>
          <w:sz w:val="28"/>
          <w:szCs w:val="28"/>
        </w:rPr>
        <w:t xml:space="preserve">, </w:t>
      </w:r>
      <w:proofErr w:type="spellStart"/>
      <w:r w:rsidRPr="00AB5218">
        <w:rPr>
          <w:sz w:val="28"/>
          <w:szCs w:val="28"/>
        </w:rPr>
        <w:t>InnoDB</w:t>
      </w:r>
      <w:proofErr w:type="spellEnd"/>
      <w:r w:rsidRPr="00AB5218">
        <w:rPr>
          <w:sz w:val="28"/>
          <w:szCs w:val="28"/>
        </w:rPr>
        <w:t xml:space="preserve">, MEMORY, </w:t>
      </w:r>
      <w:proofErr w:type="spellStart"/>
      <w:r w:rsidRPr="00AB5218">
        <w:rPr>
          <w:sz w:val="28"/>
          <w:szCs w:val="28"/>
        </w:rPr>
        <w:t>Berkeley</w:t>
      </w:r>
      <w:proofErr w:type="spellEnd"/>
      <w:r w:rsidRPr="00AB5218">
        <w:rPr>
          <w:sz w:val="28"/>
          <w:szCs w:val="28"/>
        </w:rPr>
        <w:t xml:space="preserve"> DB. Реализация всех новых возможностей стандарта SQL отсутствует в пользу простоты использования.</w:t>
      </w:r>
    </w:p>
    <w:p w14:paraId="5686B1FC" w14:textId="77777777" w:rsidR="005F14DF" w:rsidRPr="00AB5218" w:rsidRDefault="005F14DF" w:rsidP="002622CC">
      <w:pPr>
        <w:spacing w:line="360" w:lineRule="auto"/>
        <w:ind w:firstLine="851"/>
        <w:jc w:val="both"/>
        <w:rPr>
          <w:sz w:val="28"/>
          <w:szCs w:val="28"/>
        </w:rPr>
      </w:pPr>
      <w:proofErr w:type="spellStart"/>
      <w:r w:rsidRPr="00AB5218">
        <w:rPr>
          <w:sz w:val="28"/>
          <w:szCs w:val="28"/>
        </w:rPr>
        <w:lastRenderedPageBreak/>
        <w:t>PostgreSQL</w:t>
      </w:r>
      <w:proofErr w:type="spellEnd"/>
      <w:r w:rsidRPr="00AB5218">
        <w:rPr>
          <w:sz w:val="28"/>
          <w:szCs w:val="28"/>
        </w:rPr>
        <w:t xml:space="preserve"> – свободная объектно-реляционная система хранения и управления базами данных. Существует в реализациях для множества UNIX-подобных платформ, включая AIX, различные BSD-системы, HP-UX, IRIX, </w:t>
      </w:r>
      <w:proofErr w:type="spellStart"/>
      <w:r w:rsidRPr="00AB5218">
        <w:rPr>
          <w:sz w:val="28"/>
          <w:szCs w:val="28"/>
        </w:rPr>
        <w:t>Linux</w:t>
      </w:r>
      <w:proofErr w:type="spellEnd"/>
      <w:r w:rsidRPr="00AB5218">
        <w:rPr>
          <w:sz w:val="28"/>
          <w:szCs w:val="28"/>
        </w:rPr>
        <w:t xml:space="preserve">, </w:t>
      </w:r>
      <w:proofErr w:type="spellStart"/>
      <w:r w:rsidRPr="00AB5218">
        <w:rPr>
          <w:sz w:val="28"/>
          <w:szCs w:val="28"/>
        </w:rPr>
        <w:t>macOS</w:t>
      </w:r>
      <w:proofErr w:type="spellEnd"/>
      <w:r w:rsidRPr="00AB5218">
        <w:rPr>
          <w:sz w:val="28"/>
          <w:szCs w:val="28"/>
        </w:rPr>
        <w:t xml:space="preserve">, </w:t>
      </w:r>
      <w:proofErr w:type="spellStart"/>
      <w:r w:rsidRPr="00AB5218">
        <w:rPr>
          <w:sz w:val="28"/>
          <w:szCs w:val="28"/>
        </w:rPr>
        <w:t>Solaris</w:t>
      </w:r>
      <w:proofErr w:type="spellEnd"/>
      <w:r w:rsidRPr="00AB5218">
        <w:rPr>
          <w:sz w:val="28"/>
          <w:szCs w:val="28"/>
        </w:rPr>
        <w:t>/</w:t>
      </w:r>
      <w:proofErr w:type="spellStart"/>
      <w:r w:rsidRPr="00AB5218">
        <w:rPr>
          <w:sz w:val="28"/>
          <w:szCs w:val="28"/>
        </w:rPr>
        <w:t>OpenSolaris</w:t>
      </w:r>
      <w:proofErr w:type="spellEnd"/>
      <w:r w:rsidRPr="00AB5218">
        <w:rPr>
          <w:sz w:val="28"/>
          <w:szCs w:val="28"/>
        </w:rPr>
        <w:t xml:space="preserve">, Tru64, QNX, а также для </w:t>
      </w:r>
      <w:proofErr w:type="spellStart"/>
      <w:r w:rsidRPr="00AB5218">
        <w:rPr>
          <w:sz w:val="28"/>
          <w:szCs w:val="28"/>
        </w:rPr>
        <w:t>Microsoft</w:t>
      </w:r>
      <w:proofErr w:type="spellEnd"/>
      <w:r w:rsidRPr="00AB5218">
        <w:rPr>
          <w:sz w:val="28"/>
          <w:szCs w:val="28"/>
        </w:rPr>
        <w:t xml:space="preserve"> </w:t>
      </w:r>
      <w:proofErr w:type="spellStart"/>
      <w:r w:rsidRPr="00AB5218">
        <w:rPr>
          <w:sz w:val="28"/>
          <w:szCs w:val="28"/>
        </w:rPr>
        <w:t>Windows</w:t>
      </w:r>
      <w:proofErr w:type="spellEnd"/>
      <w:r w:rsidRPr="00AB5218">
        <w:rPr>
          <w:sz w:val="28"/>
          <w:szCs w:val="28"/>
        </w:rPr>
        <w:t>.</w:t>
      </w:r>
    </w:p>
    <w:p w14:paraId="0866E97E" w14:textId="77777777" w:rsidR="005F14DF" w:rsidRPr="00AB5218" w:rsidRDefault="005F14DF" w:rsidP="002622CC">
      <w:pPr>
        <w:spacing w:line="360" w:lineRule="auto"/>
        <w:ind w:firstLine="851"/>
        <w:jc w:val="both"/>
        <w:rPr>
          <w:sz w:val="28"/>
          <w:szCs w:val="28"/>
        </w:rPr>
      </w:pPr>
      <w:r w:rsidRPr="00AB5218">
        <w:rPr>
          <w:sz w:val="28"/>
          <w:szCs w:val="28"/>
        </w:rPr>
        <w:t xml:space="preserve">Работает только на одном движке – </w:t>
      </w:r>
      <w:proofErr w:type="spellStart"/>
      <w:r w:rsidRPr="00AB5218">
        <w:rPr>
          <w:sz w:val="28"/>
          <w:szCs w:val="28"/>
        </w:rPr>
        <w:t>Storage</w:t>
      </w:r>
      <w:proofErr w:type="spellEnd"/>
      <w:r w:rsidRPr="00AB5218">
        <w:rPr>
          <w:sz w:val="28"/>
          <w:szCs w:val="28"/>
        </w:rPr>
        <w:t xml:space="preserve"> </w:t>
      </w:r>
      <w:proofErr w:type="spellStart"/>
      <w:r w:rsidRPr="00AB5218">
        <w:rPr>
          <w:sz w:val="28"/>
          <w:szCs w:val="28"/>
        </w:rPr>
        <w:t>Engine</w:t>
      </w:r>
      <w:proofErr w:type="spellEnd"/>
      <w:r w:rsidRPr="00AB5218">
        <w:rPr>
          <w:sz w:val="28"/>
          <w:szCs w:val="28"/>
        </w:rPr>
        <w:t xml:space="preserve">. Все таблицы представлены в виде объектов, они могут наследоваться, а все действия с таблицами выполняются с помощью объектно-ориентированных функций. Обладает открытым исходным кодом, разрабатывается командой энтузиастов, при этом старается максимально соответствовать стандарту SQL. Реализует все самые новые стандарты, что приводит к ущербу простоты, из-за чего </w:t>
      </w:r>
      <w:proofErr w:type="spellStart"/>
      <w:r w:rsidRPr="00AB5218">
        <w:rPr>
          <w:sz w:val="28"/>
          <w:szCs w:val="28"/>
        </w:rPr>
        <w:t>PostgreSQL</w:t>
      </w:r>
      <w:proofErr w:type="spellEnd"/>
      <w:r w:rsidRPr="00AB5218">
        <w:rPr>
          <w:sz w:val="28"/>
          <w:szCs w:val="28"/>
        </w:rPr>
        <w:t xml:space="preserve"> очень сложный и уступает в популярности </w:t>
      </w:r>
      <w:proofErr w:type="spellStart"/>
      <w:r w:rsidRPr="00AB5218">
        <w:rPr>
          <w:sz w:val="28"/>
          <w:szCs w:val="28"/>
        </w:rPr>
        <w:t>MySQL</w:t>
      </w:r>
      <w:proofErr w:type="spellEnd"/>
      <w:r w:rsidRPr="00AB5218">
        <w:rPr>
          <w:sz w:val="28"/>
          <w:szCs w:val="28"/>
        </w:rPr>
        <w:t>.</w:t>
      </w:r>
    </w:p>
    <w:p w14:paraId="6F182B30" w14:textId="77777777" w:rsidR="005F14DF" w:rsidRPr="00AB5218" w:rsidRDefault="005F14DF" w:rsidP="002622CC">
      <w:pPr>
        <w:spacing w:line="360" w:lineRule="auto"/>
        <w:ind w:firstLine="851"/>
        <w:jc w:val="both"/>
        <w:rPr>
          <w:sz w:val="28"/>
          <w:szCs w:val="28"/>
        </w:rPr>
      </w:pPr>
      <w:proofErr w:type="spellStart"/>
      <w:r w:rsidRPr="00AB5218">
        <w:rPr>
          <w:sz w:val="28"/>
          <w:szCs w:val="28"/>
        </w:rPr>
        <w:t>SQLite</w:t>
      </w:r>
      <w:proofErr w:type="spellEnd"/>
      <w:r w:rsidRPr="00AB5218">
        <w:rPr>
          <w:sz w:val="28"/>
          <w:szCs w:val="28"/>
        </w:rPr>
        <w:t xml:space="preserve"> — компактная встраиваемая СУБД с исходным кодом. В 2005 году проект получил награду </w:t>
      </w:r>
      <w:proofErr w:type="spellStart"/>
      <w:r w:rsidRPr="00AB5218">
        <w:rPr>
          <w:sz w:val="28"/>
          <w:szCs w:val="28"/>
        </w:rPr>
        <w:t>Google-O’Reilly</w:t>
      </w:r>
      <w:proofErr w:type="spellEnd"/>
      <w:r w:rsidRPr="00AB5218">
        <w:rPr>
          <w:sz w:val="28"/>
          <w:szCs w:val="28"/>
        </w:rPr>
        <w:t xml:space="preserve"> </w:t>
      </w:r>
      <w:proofErr w:type="spellStart"/>
      <w:r w:rsidRPr="00AB5218">
        <w:rPr>
          <w:sz w:val="28"/>
          <w:szCs w:val="28"/>
        </w:rPr>
        <w:t>Open</w:t>
      </w:r>
      <w:proofErr w:type="spellEnd"/>
      <w:r w:rsidRPr="00AB5218">
        <w:rPr>
          <w:sz w:val="28"/>
          <w:szCs w:val="28"/>
        </w:rPr>
        <w:t xml:space="preserve"> </w:t>
      </w:r>
      <w:proofErr w:type="spellStart"/>
      <w:r w:rsidRPr="00AB5218">
        <w:rPr>
          <w:sz w:val="28"/>
          <w:szCs w:val="28"/>
        </w:rPr>
        <w:t>Source</w:t>
      </w:r>
      <w:proofErr w:type="spellEnd"/>
      <w:r w:rsidRPr="00AB5218">
        <w:rPr>
          <w:sz w:val="28"/>
          <w:szCs w:val="28"/>
        </w:rPr>
        <w:t xml:space="preserve"> </w:t>
      </w:r>
      <w:proofErr w:type="spellStart"/>
      <w:r w:rsidRPr="00AB5218">
        <w:rPr>
          <w:sz w:val="28"/>
          <w:szCs w:val="28"/>
        </w:rPr>
        <w:t>Awards</w:t>
      </w:r>
      <w:proofErr w:type="spellEnd"/>
      <w:r w:rsidRPr="00AB5218">
        <w:rPr>
          <w:sz w:val="28"/>
          <w:szCs w:val="28"/>
        </w:rPr>
        <w:t xml:space="preserve">. </w:t>
      </w:r>
      <w:proofErr w:type="spellStart"/>
      <w:r w:rsidRPr="00AB5218">
        <w:rPr>
          <w:sz w:val="28"/>
          <w:szCs w:val="28"/>
        </w:rPr>
        <w:t>SQLite</w:t>
      </w:r>
      <w:proofErr w:type="spellEnd"/>
      <w:r w:rsidRPr="00AB5218">
        <w:rPr>
          <w:sz w:val="28"/>
          <w:szCs w:val="28"/>
        </w:rPr>
        <w:t xml:space="preserve"> поддерживает динамическое </w:t>
      </w:r>
      <w:proofErr w:type="spellStart"/>
      <w:r w:rsidRPr="00AB5218">
        <w:rPr>
          <w:sz w:val="28"/>
          <w:szCs w:val="28"/>
        </w:rPr>
        <w:t>типизирование</w:t>
      </w:r>
      <w:proofErr w:type="spellEnd"/>
      <w:r w:rsidRPr="00AB5218">
        <w:rPr>
          <w:sz w:val="28"/>
          <w:szCs w:val="28"/>
        </w:rPr>
        <w:t xml:space="preserve"> данных. Возможные типы значений: INTEGER, REAL, TEXT и BLOB. Также поддерживается специальное значение NULL. Размеры значений типа TEXT и BLOB не ограничены ничем, кроме константы SQLITE_MAX_LENGTH в исходниках </w:t>
      </w:r>
      <w:proofErr w:type="spellStart"/>
      <w:r w:rsidRPr="00AB5218">
        <w:rPr>
          <w:sz w:val="28"/>
          <w:szCs w:val="28"/>
        </w:rPr>
        <w:t>sqlite</w:t>
      </w:r>
      <w:proofErr w:type="spellEnd"/>
      <w:r w:rsidRPr="00AB5218">
        <w:rPr>
          <w:sz w:val="28"/>
          <w:szCs w:val="28"/>
        </w:rPr>
        <w:t>, равной миллиарду.</w:t>
      </w:r>
    </w:p>
    <w:p w14:paraId="0D3DB4EB" w14:textId="77777777" w:rsidR="005F14DF" w:rsidRPr="00AB5218" w:rsidRDefault="005F14DF" w:rsidP="002622CC">
      <w:pPr>
        <w:spacing w:line="360" w:lineRule="auto"/>
        <w:ind w:firstLine="851"/>
        <w:jc w:val="both"/>
        <w:rPr>
          <w:sz w:val="28"/>
          <w:szCs w:val="28"/>
        </w:rPr>
      </w:pPr>
      <w:proofErr w:type="spellStart"/>
      <w:r w:rsidRPr="00AB5218">
        <w:rPr>
          <w:sz w:val="28"/>
          <w:szCs w:val="28"/>
        </w:rPr>
        <w:t>SQLite</w:t>
      </w:r>
      <w:proofErr w:type="spellEnd"/>
      <w:r w:rsidRPr="00AB5218">
        <w:rPr>
          <w:sz w:val="28"/>
          <w:szCs w:val="28"/>
        </w:rPr>
        <w:t xml:space="preserve"> напрямую хранит информацию в одном файле, что облегчает его копирование. Большая популярность в мобильной разработке и небольших автономных приложениях, поскольку она занимает меньше места на дисковом пространстве, имеет высокую скорость работы и не требует в отличии от </w:t>
      </w:r>
      <w:proofErr w:type="spellStart"/>
      <w:r w:rsidRPr="00AB5218">
        <w:rPr>
          <w:sz w:val="28"/>
          <w:szCs w:val="28"/>
        </w:rPr>
        <w:t>MySQL</w:t>
      </w:r>
      <w:proofErr w:type="spellEnd"/>
      <w:r w:rsidRPr="00AB5218">
        <w:rPr>
          <w:sz w:val="28"/>
          <w:szCs w:val="28"/>
        </w:rPr>
        <w:t xml:space="preserve"> не требует наличие сервера для запуска. Минусы: ограничения на запись, всего 5 типов данных, отсутствие встроенного механизма аутентификации.</w:t>
      </w:r>
    </w:p>
    <w:p w14:paraId="1352652E" w14:textId="77777777" w:rsidR="005F14DF" w:rsidRPr="00AB5218" w:rsidRDefault="005F14DF" w:rsidP="002622CC">
      <w:pPr>
        <w:spacing w:line="360" w:lineRule="auto"/>
        <w:ind w:firstLine="851"/>
        <w:jc w:val="both"/>
        <w:rPr>
          <w:sz w:val="28"/>
          <w:szCs w:val="28"/>
        </w:rPr>
      </w:pPr>
      <w:r w:rsidRPr="00AB5218">
        <w:rPr>
          <w:sz w:val="28"/>
          <w:szCs w:val="28"/>
        </w:rPr>
        <w:t>Для наглядности сравнения вариантов реализации базы данных была составлена таблица 1.</w:t>
      </w:r>
    </w:p>
    <w:p w14:paraId="5B0045F7" w14:textId="77777777" w:rsidR="00B91197" w:rsidRDefault="00B91197" w:rsidP="002622CC">
      <w:pPr>
        <w:spacing w:before="240" w:after="240" w:line="360" w:lineRule="auto"/>
        <w:jc w:val="both"/>
        <w:rPr>
          <w:sz w:val="28"/>
          <w:szCs w:val="28"/>
        </w:rPr>
      </w:pPr>
    </w:p>
    <w:p w14:paraId="3488EDAC" w14:textId="77777777" w:rsidR="00B91197" w:rsidRDefault="00B91197" w:rsidP="002622CC">
      <w:pPr>
        <w:spacing w:before="240" w:after="240" w:line="360" w:lineRule="auto"/>
        <w:jc w:val="both"/>
        <w:rPr>
          <w:sz w:val="28"/>
          <w:szCs w:val="28"/>
        </w:rPr>
      </w:pPr>
    </w:p>
    <w:p w14:paraId="0412AA44" w14:textId="77777777" w:rsidR="00821743" w:rsidRDefault="00821743" w:rsidP="002622CC">
      <w:pPr>
        <w:spacing w:before="240" w:after="240" w:line="360" w:lineRule="auto"/>
        <w:jc w:val="both"/>
        <w:rPr>
          <w:sz w:val="28"/>
          <w:szCs w:val="28"/>
        </w:rPr>
      </w:pPr>
    </w:p>
    <w:p w14:paraId="5B1AB0D1" w14:textId="77777777" w:rsidR="005F14DF" w:rsidRPr="00AB5218" w:rsidRDefault="005F14DF" w:rsidP="002622CC">
      <w:pPr>
        <w:spacing w:before="240" w:after="240" w:line="360" w:lineRule="auto"/>
        <w:jc w:val="both"/>
        <w:rPr>
          <w:sz w:val="28"/>
          <w:szCs w:val="28"/>
        </w:rPr>
      </w:pPr>
      <w:r w:rsidRPr="00AB5218">
        <w:rPr>
          <w:sz w:val="28"/>
          <w:szCs w:val="28"/>
        </w:rPr>
        <w:lastRenderedPageBreak/>
        <w:t>Таблица 1 – Сравнение средств реализации базы данных</w:t>
      </w:r>
    </w:p>
    <w:tbl>
      <w:tblPr>
        <w:tblStyle w:val="a6"/>
        <w:tblW w:w="9763" w:type="dxa"/>
        <w:jc w:val="center"/>
        <w:tblLook w:val="04A0" w:firstRow="1" w:lastRow="0" w:firstColumn="1" w:lastColumn="0" w:noHBand="0" w:noVBand="1"/>
      </w:tblPr>
      <w:tblGrid>
        <w:gridCol w:w="3423"/>
        <w:gridCol w:w="2242"/>
        <w:gridCol w:w="1964"/>
        <w:gridCol w:w="2134"/>
      </w:tblGrid>
      <w:tr w:rsidR="005F14DF" w:rsidRPr="00AB5218" w14:paraId="110EB24F" w14:textId="77777777" w:rsidTr="00362429">
        <w:trPr>
          <w:trHeight w:val="127"/>
          <w:jc w:val="center"/>
        </w:trPr>
        <w:tc>
          <w:tcPr>
            <w:tcW w:w="3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FE3205" w14:textId="77777777" w:rsidR="005F14DF" w:rsidRPr="00362429" w:rsidRDefault="005F14DF" w:rsidP="002622CC">
            <w:pPr>
              <w:spacing w:line="360" w:lineRule="auto"/>
              <w:rPr>
                <w:sz w:val="22"/>
                <w:szCs w:val="28"/>
                <w:lang w:eastAsia="en-US"/>
              </w:rPr>
            </w:pPr>
            <w:r w:rsidRPr="00362429">
              <w:rPr>
                <w:sz w:val="22"/>
                <w:szCs w:val="28"/>
                <w:lang w:eastAsia="en-US"/>
              </w:rPr>
              <w:t>Название БД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D1B978" w14:textId="77777777" w:rsidR="005F14DF" w:rsidRPr="00362429" w:rsidRDefault="005F14DF" w:rsidP="002622CC">
            <w:pPr>
              <w:spacing w:line="360" w:lineRule="auto"/>
              <w:jc w:val="center"/>
              <w:rPr>
                <w:sz w:val="22"/>
                <w:szCs w:val="28"/>
                <w:lang w:val="en-US" w:eastAsia="en-US"/>
              </w:rPr>
            </w:pPr>
            <w:r w:rsidRPr="00362429">
              <w:rPr>
                <w:sz w:val="22"/>
                <w:szCs w:val="28"/>
                <w:lang w:val="en-US" w:eastAsia="en-US"/>
              </w:rPr>
              <w:t>MySQL</w:t>
            </w:r>
          </w:p>
        </w:tc>
        <w:tc>
          <w:tcPr>
            <w:tcW w:w="1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C4E74A" w14:textId="77777777" w:rsidR="005F14DF" w:rsidRPr="00362429" w:rsidRDefault="005F14DF" w:rsidP="002622CC">
            <w:pPr>
              <w:spacing w:line="360" w:lineRule="auto"/>
              <w:jc w:val="center"/>
              <w:rPr>
                <w:sz w:val="22"/>
                <w:szCs w:val="28"/>
                <w:lang w:val="en-US" w:eastAsia="en-US"/>
              </w:rPr>
            </w:pPr>
            <w:r w:rsidRPr="00362429">
              <w:rPr>
                <w:sz w:val="22"/>
                <w:szCs w:val="28"/>
                <w:lang w:val="en-US" w:eastAsia="en-US"/>
              </w:rPr>
              <w:t>SQLite</w:t>
            </w:r>
          </w:p>
        </w:tc>
        <w:tc>
          <w:tcPr>
            <w:tcW w:w="2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E9F2A7" w14:textId="77777777" w:rsidR="005F14DF" w:rsidRPr="00362429" w:rsidRDefault="005F14DF" w:rsidP="002622CC">
            <w:pPr>
              <w:spacing w:line="360" w:lineRule="auto"/>
              <w:jc w:val="center"/>
              <w:rPr>
                <w:sz w:val="22"/>
                <w:szCs w:val="28"/>
                <w:lang w:val="en-US" w:eastAsia="en-US"/>
              </w:rPr>
            </w:pPr>
            <w:r w:rsidRPr="00362429">
              <w:rPr>
                <w:sz w:val="22"/>
                <w:szCs w:val="28"/>
                <w:lang w:val="en-US" w:eastAsia="en-US"/>
              </w:rPr>
              <w:t>PostgreSQL</w:t>
            </w:r>
          </w:p>
        </w:tc>
      </w:tr>
      <w:tr w:rsidR="005F14DF" w:rsidRPr="00AB5218" w14:paraId="2EA7505C" w14:textId="77777777" w:rsidTr="00362429">
        <w:trPr>
          <w:trHeight w:val="262"/>
          <w:jc w:val="center"/>
        </w:trPr>
        <w:tc>
          <w:tcPr>
            <w:tcW w:w="342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BDB38AB" w14:textId="77777777" w:rsidR="005F14DF" w:rsidRPr="00362429" w:rsidRDefault="005F14DF" w:rsidP="002622CC">
            <w:pPr>
              <w:spacing w:line="360" w:lineRule="auto"/>
              <w:rPr>
                <w:sz w:val="22"/>
                <w:szCs w:val="28"/>
                <w:lang w:eastAsia="en-US"/>
              </w:rPr>
            </w:pPr>
            <w:r w:rsidRPr="00362429">
              <w:rPr>
                <w:sz w:val="22"/>
                <w:szCs w:val="28"/>
                <w:lang w:eastAsia="en-US"/>
              </w:rPr>
              <w:t>Большое кол-во типов данных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419EC43" w14:textId="77777777" w:rsidR="005F14DF" w:rsidRPr="00362429" w:rsidRDefault="005F14DF" w:rsidP="002622CC">
            <w:pPr>
              <w:spacing w:line="360" w:lineRule="auto"/>
              <w:jc w:val="center"/>
              <w:rPr>
                <w:sz w:val="22"/>
                <w:szCs w:val="28"/>
                <w:lang w:eastAsia="en-US"/>
              </w:rPr>
            </w:pPr>
            <w:r w:rsidRPr="00362429">
              <w:rPr>
                <w:sz w:val="22"/>
                <w:szCs w:val="28"/>
                <w:lang w:eastAsia="en-US"/>
              </w:rPr>
              <w:t>+</w:t>
            </w:r>
          </w:p>
        </w:tc>
        <w:tc>
          <w:tcPr>
            <w:tcW w:w="196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1898ECC" w14:textId="77777777" w:rsidR="005F14DF" w:rsidRPr="00362429" w:rsidRDefault="005F14DF" w:rsidP="002622CC">
            <w:pPr>
              <w:spacing w:line="360" w:lineRule="auto"/>
              <w:jc w:val="center"/>
              <w:rPr>
                <w:sz w:val="22"/>
                <w:szCs w:val="28"/>
                <w:lang w:eastAsia="en-US"/>
              </w:rPr>
            </w:pPr>
            <w:r w:rsidRPr="00362429">
              <w:rPr>
                <w:sz w:val="22"/>
                <w:szCs w:val="28"/>
                <w:lang w:eastAsia="en-US"/>
              </w:rPr>
              <w:t>-</w:t>
            </w:r>
          </w:p>
        </w:tc>
        <w:tc>
          <w:tcPr>
            <w:tcW w:w="213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537F462" w14:textId="77777777" w:rsidR="005F14DF" w:rsidRPr="00362429" w:rsidRDefault="005F14DF" w:rsidP="002622CC">
            <w:pPr>
              <w:spacing w:line="360" w:lineRule="auto"/>
              <w:jc w:val="center"/>
              <w:rPr>
                <w:sz w:val="22"/>
                <w:szCs w:val="28"/>
                <w:lang w:eastAsia="en-US"/>
              </w:rPr>
            </w:pPr>
            <w:r w:rsidRPr="00362429">
              <w:rPr>
                <w:sz w:val="22"/>
                <w:szCs w:val="28"/>
                <w:lang w:eastAsia="en-US"/>
              </w:rPr>
              <w:t>+</w:t>
            </w:r>
          </w:p>
        </w:tc>
      </w:tr>
      <w:tr w:rsidR="005F14DF" w:rsidRPr="00AB5218" w14:paraId="3173CD05" w14:textId="77777777" w:rsidTr="00362429">
        <w:trPr>
          <w:trHeight w:val="295"/>
          <w:jc w:val="center"/>
        </w:trPr>
        <w:tc>
          <w:tcPr>
            <w:tcW w:w="3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C29D74" w14:textId="77777777" w:rsidR="005F14DF" w:rsidRPr="00362429" w:rsidRDefault="005F14DF" w:rsidP="002622CC">
            <w:pPr>
              <w:spacing w:line="360" w:lineRule="auto"/>
              <w:rPr>
                <w:sz w:val="22"/>
                <w:szCs w:val="28"/>
                <w:lang w:eastAsia="en-US"/>
              </w:rPr>
            </w:pPr>
            <w:r w:rsidRPr="00362429">
              <w:rPr>
                <w:sz w:val="22"/>
                <w:szCs w:val="28"/>
                <w:shd w:val="clear" w:color="auto" w:fill="FFFFFF"/>
                <w:lang w:eastAsia="en-US"/>
              </w:rPr>
              <w:t>Популярность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1F68A5" w14:textId="77777777" w:rsidR="005F14DF" w:rsidRPr="00362429" w:rsidRDefault="005F14DF" w:rsidP="002622CC">
            <w:pPr>
              <w:spacing w:line="360" w:lineRule="auto"/>
              <w:jc w:val="center"/>
              <w:rPr>
                <w:sz w:val="22"/>
                <w:szCs w:val="28"/>
                <w:lang w:val="en-US" w:eastAsia="en-US"/>
              </w:rPr>
            </w:pPr>
            <w:r w:rsidRPr="00362429">
              <w:rPr>
                <w:sz w:val="22"/>
                <w:szCs w:val="28"/>
                <w:lang w:val="en-US" w:eastAsia="en-US"/>
              </w:rPr>
              <w:t>+</w:t>
            </w:r>
          </w:p>
        </w:tc>
        <w:tc>
          <w:tcPr>
            <w:tcW w:w="1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FE654D" w14:textId="77777777" w:rsidR="005F14DF" w:rsidRPr="00362429" w:rsidRDefault="005F14DF" w:rsidP="002622CC">
            <w:pPr>
              <w:spacing w:line="360" w:lineRule="auto"/>
              <w:jc w:val="center"/>
              <w:rPr>
                <w:sz w:val="22"/>
                <w:szCs w:val="28"/>
                <w:lang w:val="en-US" w:eastAsia="en-US"/>
              </w:rPr>
            </w:pPr>
            <w:r w:rsidRPr="00362429">
              <w:rPr>
                <w:sz w:val="22"/>
                <w:szCs w:val="28"/>
                <w:lang w:val="en-US" w:eastAsia="en-US"/>
              </w:rPr>
              <w:t>+</w:t>
            </w:r>
          </w:p>
        </w:tc>
        <w:tc>
          <w:tcPr>
            <w:tcW w:w="2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80E8E8" w14:textId="77777777" w:rsidR="005F14DF" w:rsidRPr="00362429" w:rsidRDefault="005F14DF" w:rsidP="002622CC">
            <w:pPr>
              <w:spacing w:line="360" w:lineRule="auto"/>
              <w:jc w:val="center"/>
              <w:rPr>
                <w:sz w:val="22"/>
                <w:szCs w:val="28"/>
                <w:lang w:eastAsia="en-US"/>
              </w:rPr>
            </w:pPr>
            <w:r w:rsidRPr="00362429">
              <w:rPr>
                <w:sz w:val="22"/>
                <w:szCs w:val="28"/>
                <w:lang w:eastAsia="en-US"/>
              </w:rPr>
              <w:t>-</w:t>
            </w:r>
          </w:p>
        </w:tc>
      </w:tr>
      <w:tr w:rsidR="005F14DF" w:rsidRPr="00AB5218" w14:paraId="4CE7360C" w14:textId="77777777" w:rsidTr="00362429">
        <w:trPr>
          <w:trHeight w:val="146"/>
          <w:jc w:val="center"/>
        </w:trPr>
        <w:tc>
          <w:tcPr>
            <w:tcW w:w="3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8D1042" w14:textId="77777777" w:rsidR="005F14DF" w:rsidRPr="00362429" w:rsidRDefault="005F14DF" w:rsidP="002622CC">
            <w:pPr>
              <w:spacing w:line="360" w:lineRule="auto"/>
              <w:rPr>
                <w:sz w:val="22"/>
                <w:szCs w:val="28"/>
                <w:lang w:eastAsia="en-US"/>
              </w:rPr>
            </w:pPr>
            <w:r w:rsidRPr="00362429">
              <w:rPr>
                <w:sz w:val="22"/>
                <w:szCs w:val="28"/>
                <w:lang w:eastAsia="en-US"/>
              </w:rPr>
              <w:t>Отказоустойчивость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B58CD8" w14:textId="77777777" w:rsidR="005F14DF" w:rsidRPr="00362429" w:rsidRDefault="005F14DF" w:rsidP="002622CC">
            <w:pPr>
              <w:spacing w:line="360" w:lineRule="auto"/>
              <w:jc w:val="center"/>
              <w:rPr>
                <w:sz w:val="22"/>
                <w:szCs w:val="28"/>
                <w:lang w:val="en-US" w:eastAsia="en-US"/>
              </w:rPr>
            </w:pPr>
            <w:r w:rsidRPr="00362429">
              <w:rPr>
                <w:sz w:val="22"/>
                <w:szCs w:val="28"/>
                <w:lang w:eastAsia="en-US"/>
              </w:rPr>
              <w:t>-</w:t>
            </w:r>
          </w:p>
        </w:tc>
        <w:tc>
          <w:tcPr>
            <w:tcW w:w="1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E8FE48" w14:textId="77777777" w:rsidR="005F14DF" w:rsidRPr="00362429" w:rsidRDefault="005F14DF" w:rsidP="002622CC">
            <w:pPr>
              <w:spacing w:line="360" w:lineRule="auto"/>
              <w:jc w:val="center"/>
              <w:rPr>
                <w:sz w:val="22"/>
                <w:szCs w:val="28"/>
                <w:lang w:eastAsia="en-US"/>
              </w:rPr>
            </w:pPr>
            <w:r w:rsidRPr="00362429">
              <w:rPr>
                <w:sz w:val="22"/>
                <w:szCs w:val="28"/>
                <w:lang w:eastAsia="en-US"/>
              </w:rPr>
              <w:t>-</w:t>
            </w:r>
          </w:p>
        </w:tc>
        <w:tc>
          <w:tcPr>
            <w:tcW w:w="2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6FD265" w14:textId="77777777" w:rsidR="005F14DF" w:rsidRPr="00362429" w:rsidRDefault="005F14DF" w:rsidP="002622CC">
            <w:pPr>
              <w:spacing w:line="360" w:lineRule="auto"/>
              <w:jc w:val="center"/>
              <w:rPr>
                <w:sz w:val="22"/>
                <w:szCs w:val="28"/>
                <w:lang w:eastAsia="en-US"/>
              </w:rPr>
            </w:pPr>
            <w:r w:rsidRPr="00362429">
              <w:rPr>
                <w:sz w:val="22"/>
                <w:szCs w:val="28"/>
                <w:lang w:eastAsia="en-US"/>
              </w:rPr>
              <w:t>+</w:t>
            </w:r>
          </w:p>
        </w:tc>
      </w:tr>
      <w:tr w:rsidR="005F14DF" w:rsidRPr="00AB5218" w14:paraId="27D2A17F" w14:textId="77777777" w:rsidTr="00362429">
        <w:trPr>
          <w:trHeight w:val="194"/>
          <w:jc w:val="center"/>
        </w:trPr>
        <w:tc>
          <w:tcPr>
            <w:tcW w:w="3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113D87" w14:textId="77777777" w:rsidR="005F14DF" w:rsidRPr="00362429" w:rsidRDefault="005F14DF" w:rsidP="002622CC">
            <w:pPr>
              <w:spacing w:line="360" w:lineRule="auto"/>
              <w:rPr>
                <w:sz w:val="22"/>
                <w:szCs w:val="28"/>
                <w:lang w:eastAsia="en-US"/>
              </w:rPr>
            </w:pPr>
            <w:r w:rsidRPr="00362429">
              <w:rPr>
                <w:sz w:val="22"/>
                <w:szCs w:val="28"/>
                <w:lang w:eastAsia="en-US"/>
              </w:rPr>
              <w:t>Не требует удаленного сервера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7255B5" w14:textId="77777777" w:rsidR="005F14DF" w:rsidRPr="00362429" w:rsidRDefault="005F14DF" w:rsidP="002622CC">
            <w:pPr>
              <w:spacing w:line="360" w:lineRule="auto"/>
              <w:jc w:val="center"/>
              <w:rPr>
                <w:sz w:val="22"/>
                <w:szCs w:val="28"/>
                <w:lang w:eastAsia="en-US"/>
              </w:rPr>
            </w:pPr>
            <w:r w:rsidRPr="00362429">
              <w:rPr>
                <w:sz w:val="22"/>
                <w:szCs w:val="28"/>
                <w:lang w:eastAsia="en-US"/>
              </w:rPr>
              <w:t>-</w:t>
            </w:r>
          </w:p>
        </w:tc>
        <w:tc>
          <w:tcPr>
            <w:tcW w:w="1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4EEFA6" w14:textId="77777777" w:rsidR="005F14DF" w:rsidRPr="00362429" w:rsidRDefault="005F14DF" w:rsidP="002622CC">
            <w:pPr>
              <w:spacing w:line="360" w:lineRule="auto"/>
              <w:jc w:val="center"/>
              <w:rPr>
                <w:sz w:val="22"/>
                <w:szCs w:val="28"/>
                <w:lang w:eastAsia="en-US"/>
              </w:rPr>
            </w:pPr>
            <w:r w:rsidRPr="00362429">
              <w:rPr>
                <w:sz w:val="22"/>
                <w:szCs w:val="28"/>
                <w:lang w:eastAsia="en-US"/>
              </w:rPr>
              <w:t>+</w:t>
            </w:r>
          </w:p>
        </w:tc>
        <w:tc>
          <w:tcPr>
            <w:tcW w:w="2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4C868D" w14:textId="77777777" w:rsidR="005F14DF" w:rsidRPr="00362429" w:rsidRDefault="005F14DF" w:rsidP="002622CC">
            <w:pPr>
              <w:spacing w:line="360" w:lineRule="auto"/>
              <w:jc w:val="center"/>
              <w:rPr>
                <w:sz w:val="22"/>
                <w:szCs w:val="28"/>
                <w:lang w:eastAsia="en-US"/>
              </w:rPr>
            </w:pPr>
            <w:r w:rsidRPr="00362429">
              <w:rPr>
                <w:sz w:val="22"/>
                <w:szCs w:val="28"/>
                <w:lang w:eastAsia="en-US"/>
              </w:rPr>
              <w:t>-</w:t>
            </w:r>
          </w:p>
        </w:tc>
      </w:tr>
      <w:tr w:rsidR="005F14DF" w:rsidRPr="00AB5218" w14:paraId="5811D36A" w14:textId="77777777" w:rsidTr="00362429">
        <w:trPr>
          <w:trHeight w:val="158"/>
          <w:jc w:val="center"/>
        </w:trPr>
        <w:tc>
          <w:tcPr>
            <w:tcW w:w="3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8A498C" w14:textId="77777777" w:rsidR="005F14DF" w:rsidRPr="00362429" w:rsidRDefault="005F14DF" w:rsidP="002622CC">
            <w:pPr>
              <w:spacing w:line="360" w:lineRule="auto"/>
              <w:rPr>
                <w:sz w:val="22"/>
                <w:szCs w:val="28"/>
                <w:lang w:eastAsia="en-US"/>
              </w:rPr>
            </w:pPr>
            <w:r w:rsidRPr="00362429">
              <w:rPr>
                <w:sz w:val="22"/>
                <w:szCs w:val="28"/>
                <w:lang w:eastAsia="en-US"/>
              </w:rPr>
              <w:t>Простота использования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34537C" w14:textId="77777777" w:rsidR="005F14DF" w:rsidRPr="00362429" w:rsidRDefault="005F14DF" w:rsidP="002622CC">
            <w:pPr>
              <w:spacing w:line="360" w:lineRule="auto"/>
              <w:jc w:val="center"/>
              <w:rPr>
                <w:sz w:val="22"/>
                <w:szCs w:val="28"/>
                <w:lang w:val="en-US" w:eastAsia="en-US"/>
              </w:rPr>
            </w:pPr>
            <w:r w:rsidRPr="00362429">
              <w:rPr>
                <w:sz w:val="22"/>
                <w:szCs w:val="28"/>
                <w:lang w:val="en-US" w:eastAsia="en-US"/>
              </w:rPr>
              <w:t>-</w:t>
            </w:r>
          </w:p>
        </w:tc>
        <w:tc>
          <w:tcPr>
            <w:tcW w:w="1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73646E" w14:textId="77777777" w:rsidR="005F14DF" w:rsidRPr="00362429" w:rsidRDefault="005F14DF" w:rsidP="002622CC">
            <w:pPr>
              <w:spacing w:line="360" w:lineRule="auto"/>
              <w:jc w:val="center"/>
              <w:rPr>
                <w:sz w:val="22"/>
                <w:szCs w:val="28"/>
                <w:lang w:eastAsia="en-US"/>
              </w:rPr>
            </w:pPr>
            <w:r w:rsidRPr="00362429">
              <w:rPr>
                <w:sz w:val="22"/>
                <w:szCs w:val="28"/>
                <w:lang w:eastAsia="en-US"/>
              </w:rPr>
              <w:t>+</w:t>
            </w:r>
          </w:p>
        </w:tc>
        <w:tc>
          <w:tcPr>
            <w:tcW w:w="2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E0CC7D" w14:textId="77777777" w:rsidR="005F14DF" w:rsidRPr="00362429" w:rsidRDefault="005F14DF" w:rsidP="002622CC">
            <w:pPr>
              <w:spacing w:line="360" w:lineRule="auto"/>
              <w:jc w:val="center"/>
              <w:rPr>
                <w:sz w:val="22"/>
                <w:szCs w:val="28"/>
                <w:lang w:eastAsia="en-US"/>
              </w:rPr>
            </w:pPr>
            <w:r w:rsidRPr="00362429">
              <w:rPr>
                <w:sz w:val="22"/>
                <w:szCs w:val="28"/>
                <w:lang w:eastAsia="en-US"/>
              </w:rPr>
              <w:t>-</w:t>
            </w:r>
          </w:p>
        </w:tc>
      </w:tr>
      <w:tr w:rsidR="005F14DF" w:rsidRPr="00AB5218" w14:paraId="1A32F1D5" w14:textId="77777777" w:rsidTr="00362429">
        <w:trPr>
          <w:trHeight w:val="122"/>
          <w:jc w:val="center"/>
        </w:trPr>
        <w:tc>
          <w:tcPr>
            <w:tcW w:w="3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E87B06" w14:textId="77777777" w:rsidR="005F14DF" w:rsidRPr="00362429" w:rsidRDefault="005F14DF" w:rsidP="002622CC">
            <w:pPr>
              <w:spacing w:line="360" w:lineRule="auto"/>
              <w:rPr>
                <w:sz w:val="22"/>
                <w:szCs w:val="28"/>
                <w:lang w:eastAsia="en-US"/>
              </w:rPr>
            </w:pPr>
            <w:r w:rsidRPr="00362429">
              <w:rPr>
                <w:sz w:val="22"/>
                <w:szCs w:val="28"/>
                <w:lang w:eastAsia="en-US"/>
              </w:rPr>
              <w:t>Портативность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C47622" w14:textId="77777777" w:rsidR="005F14DF" w:rsidRPr="00362429" w:rsidRDefault="005F14DF" w:rsidP="002622CC">
            <w:pPr>
              <w:spacing w:line="360" w:lineRule="auto"/>
              <w:jc w:val="center"/>
              <w:rPr>
                <w:sz w:val="22"/>
                <w:szCs w:val="28"/>
                <w:lang w:eastAsia="en-US"/>
              </w:rPr>
            </w:pPr>
            <w:r w:rsidRPr="00362429">
              <w:rPr>
                <w:sz w:val="22"/>
                <w:szCs w:val="28"/>
                <w:lang w:eastAsia="en-US"/>
              </w:rPr>
              <w:t>-</w:t>
            </w:r>
          </w:p>
        </w:tc>
        <w:tc>
          <w:tcPr>
            <w:tcW w:w="1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F4F834" w14:textId="77777777" w:rsidR="005F14DF" w:rsidRPr="00362429" w:rsidRDefault="005F14DF" w:rsidP="002622CC">
            <w:pPr>
              <w:spacing w:line="360" w:lineRule="auto"/>
              <w:jc w:val="center"/>
              <w:rPr>
                <w:sz w:val="22"/>
                <w:szCs w:val="28"/>
                <w:lang w:eastAsia="en-US"/>
              </w:rPr>
            </w:pPr>
            <w:r w:rsidRPr="00362429">
              <w:rPr>
                <w:sz w:val="22"/>
                <w:szCs w:val="28"/>
                <w:lang w:eastAsia="en-US"/>
              </w:rPr>
              <w:t>+</w:t>
            </w:r>
          </w:p>
        </w:tc>
        <w:tc>
          <w:tcPr>
            <w:tcW w:w="2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E2B47D" w14:textId="77777777" w:rsidR="005F14DF" w:rsidRPr="00362429" w:rsidRDefault="005F14DF" w:rsidP="002622CC">
            <w:pPr>
              <w:spacing w:line="360" w:lineRule="auto"/>
              <w:jc w:val="center"/>
              <w:rPr>
                <w:sz w:val="22"/>
                <w:szCs w:val="28"/>
                <w:lang w:eastAsia="en-US"/>
              </w:rPr>
            </w:pPr>
            <w:r w:rsidRPr="00362429">
              <w:rPr>
                <w:sz w:val="22"/>
                <w:szCs w:val="28"/>
                <w:lang w:eastAsia="en-US"/>
              </w:rPr>
              <w:t>-</w:t>
            </w:r>
          </w:p>
        </w:tc>
      </w:tr>
    </w:tbl>
    <w:p w14:paraId="2F744ABA" w14:textId="77777777" w:rsidR="005F14DF" w:rsidRPr="00AB5218" w:rsidRDefault="005F14DF" w:rsidP="002622CC">
      <w:pPr>
        <w:spacing w:before="240" w:line="360" w:lineRule="auto"/>
        <w:ind w:firstLine="851"/>
        <w:jc w:val="both"/>
        <w:rPr>
          <w:sz w:val="28"/>
          <w:szCs w:val="28"/>
        </w:rPr>
      </w:pPr>
      <w:r w:rsidRPr="00AB5218">
        <w:rPr>
          <w:sz w:val="28"/>
          <w:szCs w:val="28"/>
        </w:rPr>
        <w:t xml:space="preserve">Таким образом, в качестве базы данных для будущего продукта была выбрана </w:t>
      </w:r>
      <w:r w:rsidRPr="00AB5218">
        <w:rPr>
          <w:sz w:val="28"/>
          <w:szCs w:val="28"/>
          <w:lang w:val="en-US" w:eastAsia="en-US"/>
        </w:rPr>
        <w:t>MySQL</w:t>
      </w:r>
      <w:r w:rsidRPr="00AB5218">
        <w:rPr>
          <w:sz w:val="28"/>
          <w:szCs w:val="28"/>
        </w:rPr>
        <w:t xml:space="preserve">, так как она знакома мне, у неё большое количество типов данных. </w:t>
      </w:r>
    </w:p>
    <w:p w14:paraId="1B638CF3" w14:textId="77777777" w:rsidR="005F14DF" w:rsidRPr="00AB5218" w:rsidRDefault="005F14DF" w:rsidP="002622CC">
      <w:pPr>
        <w:spacing w:line="360" w:lineRule="auto"/>
        <w:ind w:firstLine="851"/>
        <w:jc w:val="both"/>
        <w:rPr>
          <w:sz w:val="28"/>
          <w:szCs w:val="28"/>
        </w:rPr>
      </w:pPr>
      <w:r w:rsidRPr="00AB5218">
        <w:rPr>
          <w:sz w:val="28"/>
          <w:szCs w:val="28"/>
        </w:rPr>
        <w:t xml:space="preserve">Для взаимосвязи баз данных и северной части продукта необходимо использовать серверный язык.  Для реализации этого были рассмотрены два языка программирования – </w:t>
      </w:r>
      <w:proofErr w:type="spellStart"/>
      <w:r w:rsidRPr="00AB5218">
        <w:rPr>
          <w:sz w:val="28"/>
          <w:szCs w:val="28"/>
        </w:rPr>
        <w:t>Python</w:t>
      </w:r>
      <w:proofErr w:type="spellEnd"/>
      <w:r w:rsidRPr="00AB5218">
        <w:rPr>
          <w:sz w:val="28"/>
          <w:szCs w:val="28"/>
        </w:rPr>
        <w:t xml:space="preserve"> и </w:t>
      </w:r>
      <w:proofErr w:type="spellStart"/>
      <w:r w:rsidRPr="00AB5218">
        <w:rPr>
          <w:sz w:val="28"/>
          <w:szCs w:val="28"/>
        </w:rPr>
        <w:t>Php</w:t>
      </w:r>
      <w:proofErr w:type="spellEnd"/>
      <w:r w:rsidRPr="00AB5218">
        <w:rPr>
          <w:sz w:val="28"/>
          <w:szCs w:val="28"/>
        </w:rPr>
        <w:t>.</w:t>
      </w:r>
    </w:p>
    <w:p w14:paraId="552315C6" w14:textId="77777777" w:rsidR="005F14DF" w:rsidRPr="00AB5218" w:rsidRDefault="005F14DF" w:rsidP="002622CC">
      <w:pPr>
        <w:spacing w:line="360" w:lineRule="auto"/>
        <w:ind w:firstLine="851"/>
        <w:jc w:val="both"/>
        <w:rPr>
          <w:sz w:val="28"/>
          <w:szCs w:val="28"/>
        </w:rPr>
      </w:pPr>
      <w:proofErr w:type="spellStart"/>
      <w:r w:rsidRPr="00AB5218">
        <w:rPr>
          <w:sz w:val="28"/>
          <w:szCs w:val="28"/>
        </w:rPr>
        <w:t>Python</w:t>
      </w:r>
      <w:proofErr w:type="spellEnd"/>
      <w:r w:rsidRPr="00AB5218">
        <w:rPr>
          <w:sz w:val="28"/>
          <w:szCs w:val="28"/>
        </w:rPr>
        <w:t xml:space="preserve"> — высокоуровневый язык программирования общего назначения с динамической строгой типизацией и автоматическим управлением памятью, ориентированный на повышение производительности разработчика, читаемости кода и его качества, а также на обеспечение переносимости написанных на нём программ. Язык является полностью объектно-ориентированным – всё является объектами. Необычной особенностью языка является выделение блоков кода пробельными отступами. Синтаксис ядра языка минималистичен, за счёт чего на практике редко возникает необходимость обращаться к документации. Сам же язык известен как интерпретируемый и используется в том числе для написания скриптов.</w:t>
      </w:r>
    </w:p>
    <w:p w14:paraId="3E07426B" w14:textId="77777777" w:rsidR="005F14DF" w:rsidRPr="00AB5218" w:rsidRDefault="005F14DF" w:rsidP="002622CC">
      <w:pPr>
        <w:spacing w:line="360" w:lineRule="auto"/>
        <w:ind w:firstLine="851"/>
        <w:jc w:val="both"/>
        <w:rPr>
          <w:sz w:val="28"/>
          <w:szCs w:val="28"/>
        </w:rPr>
      </w:pPr>
      <w:r w:rsidRPr="00AB5218">
        <w:rPr>
          <w:sz w:val="28"/>
          <w:szCs w:val="28"/>
        </w:rPr>
        <w:t xml:space="preserve">Недостатками языка являются использование языка в серверной разработке, только благодаря фреймворку, а также зачастую более низкая скорость работы и более высокое потребление памяти написанных на нём программ по сравнению с аналогичным кодом, написанным на компилируемых языках, таких как Си или C++. Основные архитектурные черты — динамическая типизация, автоматическое управление памятью, полная интроспекция, </w:t>
      </w:r>
      <w:r w:rsidRPr="00AB5218">
        <w:rPr>
          <w:sz w:val="28"/>
          <w:szCs w:val="28"/>
        </w:rPr>
        <w:lastRenderedPageBreak/>
        <w:t>механизм обработки исключений, поддержка многопоточных вычислений, высокоуровневые структуры данных. Поддерживается разбиение программ на модули, которые, в свою очередь, могут объединяться в пакеты.</w:t>
      </w:r>
    </w:p>
    <w:p w14:paraId="378BD585" w14:textId="77777777" w:rsidR="005F14DF" w:rsidRPr="00AB5218" w:rsidRDefault="005F14DF" w:rsidP="002622CC">
      <w:pPr>
        <w:spacing w:line="360" w:lineRule="auto"/>
        <w:ind w:firstLine="851"/>
        <w:jc w:val="both"/>
        <w:rPr>
          <w:sz w:val="28"/>
          <w:szCs w:val="28"/>
        </w:rPr>
      </w:pPr>
      <w:r w:rsidRPr="00AB5218">
        <w:rPr>
          <w:sz w:val="28"/>
          <w:szCs w:val="28"/>
        </w:rPr>
        <w:t>PHP — скриптовый язык общего назначения, интенсивно применяемый для разработки веб-приложений. В настоящее время поддерживается подавляющим большинством хостинг-провайдеров и является одним из лидеров среди языков, применяющихся для создания динамических веб-сайтов. Действует, как и самостоятельно, так и с фреймворками.</w:t>
      </w:r>
    </w:p>
    <w:p w14:paraId="0A8B1035" w14:textId="77777777" w:rsidR="005F14DF" w:rsidRPr="00AB5218" w:rsidRDefault="005F14DF" w:rsidP="002622CC">
      <w:pPr>
        <w:spacing w:line="360" w:lineRule="auto"/>
        <w:ind w:firstLine="851"/>
        <w:jc w:val="both"/>
        <w:rPr>
          <w:sz w:val="28"/>
          <w:szCs w:val="28"/>
        </w:rPr>
      </w:pPr>
      <w:r w:rsidRPr="00AB5218">
        <w:rPr>
          <w:sz w:val="28"/>
          <w:szCs w:val="28"/>
        </w:rPr>
        <w:t>Язык и его интерпретатор (</w:t>
      </w:r>
      <w:proofErr w:type="spellStart"/>
      <w:r w:rsidRPr="00AB5218">
        <w:rPr>
          <w:sz w:val="28"/>
          <w:szCs w:val="28"/>
        </w:rPr>
        <w:t>Zend</w:t>
      </w:r>
      <w:proofErr w:type="spellEnd"/>
      <w:r w:rsidRPr="00AB5218">
        <w:rPr>
          <w:sz w:val="28"/>
          <w:szCs w:val="28"/>
        </w:rPr>
        <w:t xml:space="preserve"> </w:t>
      </w:r>
      <w:proofErr w:type="spellStart"/>
      <w:r w:rsidRPr="00AB5218">
        <w:rPr>
          <w:sz w:val="28"/>
          <w:szCs w:val="28"/>
        </w:rPr>
        <w:t>Engine</w:t>
      </w:r>
      <w:proofErr w:type="spellEnd"/>
      <w:r w:rsidRPr="00AB5218">
        <w:rPr>
          <w:sz w:val="28"/>
          <w:szCs w:val="28"/>
        </w:rPr>
        <w:t>) разрабатываются группой энтузиастов в рамках проекта с открытым кодом. Проект распространяется под собственной лицензией, несовместимой с GNU GPL.</w:t>
      </w:r>
    </w:p>
    <w:p w14:paraId="13F98046" w14:textId="77777777" w:rsidR="005F14DF" w:rsidRPr="00AB5218" w:rsidRDefault="005F14DF" w:rsidP="002622CC">
      <w:pPr>
        <w:spacing w:line="360" w:lineRule="auto"/>
        <w:ind w:firstLine="851"/>
        <w:jc w:val="both"/>
        <w:rPr>
          <w:sz w:val="28"/>
          <w:szCs w:val="28"/>
        </w:rPr>
      </w:pPr>
      <w:r w:rsidRPr="00AB5218">
        <w:rPr>
          <w:sz w:val="28"/>
          <w:szCs w:val="28"/>
        </w:rPr>
        <w:t xml:space="preserve">Язык автоматически поддерживает HTTP </w:t>
      </w:r>
      <w:proofErr w:type="spellStart"/>
      <w:r w:rsidRPr="00AB5218">
        <w:rPr>
          <w:sz w:val="28"/>
          <w:szCs w:val="28"/>
        </w:rPr>
        <w:t>Cookies</w:t>
      </w:r>
      <w:proofErr w:type="spellEnd"/>
      <w:r w:rsidRPr="00AB5218">
        <w:rPr>
          <w:sz w:val="28"/>
          <w:szCs w:val="28"/>
        </w:rPr>
        <w:t xml:space="preserve"> в соответствии со стандартами </w:t>
      </w:r>
      <w:proofErr w:type="spellStart"/>
      <w:r w:rsidRPr="00AB5218">
        <w:rPr>
          <w:sz w:val="28"/>
          <w:szCs w:val="28"/>
        </w:rPr>
        <w:t>Netscape</w:t>
      </w:r>
      <w:proofErr w:type="spellEnd"/>
      <w:r w:rsidRPr="00AB5218">
        <w:rPr>
          <w:sz w:val="28"/>
          <w:szCs w:val="28"/>
        </w:rPr>
        <w:t xml:space="preserve">. Это позволяет проводить установку и чтение небольших сегментов данных на стороне клиента. Работа с </w:t>
      </w:r>
      <w:proofErr w:type="spellStart"/>
      <w:r w:rsidRPr="00AB5218">
        <w:rPr>
          <w:sz w:val="28"/>
          <w:szCs w:val="28"/>
        </w:rPr>
        <w:t>Cookies</w:t>
      </w:r>
      <w:proofErr w:type="spellEnd"/>
      <w:r w:rsidRPr="00AB5218">
        <w:rPr>
          <w:sz w:val="28"/>
          <w:szCs w:val="28"/>
        </w:rPr>
        <w:t xml:space="preserve"> организована посредством сеансов (сессий). </w:t>
      </w:r>
    </w:p>
    <w:p w14:paraId="65BAA7B0" w14:textId="77777777" w:rsidR="005F14DF" w:rsidRPr="00AB5218" w:rsidRDefault="005F14DF" w:rsidP="002622CC">
      <w:pPr>
        <w:spacing w:line="360" w:lineRule="auto"/>
        <w:ind w:firstLine="851"/>
        <w:jc w:val="both"/>
        <w:rPr>
          <w:sz w:val="28"/>
          <w:szCs w:val="28"/>
        </w:rPr>
      </w:pPr>
      <w:r w:rsidRPr="00AB5218">
        <w:rPr>
          <w:sz w:val="28"/>
          <w:szCs w:val="28"/>
        </w:rPr>
        <w:t>Для наглядности сравнения языков программирования была составлена таблица 2.</w:t>
      </w:r>
    </w:p>
    <w:p w14:paraId="44BFF5DC" w14:textId="77777777" w:rsidR="005F14DF" w:rsidRPr="00AB5218" w:rsidRDefault="005F14DF" w:rsidP="002622CC">
      <w:pPr>
        <w:spacing w:before="240" w:after="240" w:line="360" w:lineRule="auto"/>
        <w:jc w:val="both"/>
        <w:rPr>
          <w:sz w:val="28"/>
          <w:szCs w:val="28"/>
        </w:rPr>
      </w:pPr>
      <w:r w:rsidRPr="00AB5218">
        <w:rPr>
          <w:sz w:val="28"/>
          <w:szCs w:val="28"/>
        </w:rPr>
        <w:t>Таблица 2 – Сравнение языков программирования для разработки программного продукта</w:t>
      </w:r>
    </w:p>
    <w:tbl>
      <w:tblPr>
        <w:tblStyle w:val="a6"/>
        <w:tblW w:w="9776" w:type="dxa"/>
        <w:jc w:val="center"/>
        <w:tblLook w:val="04A0" w:firstRow="1" w:lastRow="0" w:firstColumn="1" w:lastColumn="0" w:noHBand="0" w:noVBand="1"/>
      </w:tblPr>
      <w:tblGrid>
        <w:gridCol w:w="4608"/>
        <w:gridCol w:w="2241"/>
        <w:gridCol w:w="2927"/>
      </w:tblGrid>
      <w:tr w:rsidR="005F14DF" w:rsidRPr="00712955" w14:paraId="01A9F64C" w14:textId="77777777" w:rsidTr="00362429">
        <w:trPr>
          <w:trHeight w:val="63"/>
          <w:jc w:val="center"/>
        </w:trPr>
        <w:tc>
          <w:tcPr>
            <w:tcW w:w="4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47DA7B" w14:textId="77777777" w:rsidR="005F14DF" w:rsidRPr="00712955" w:rsidRDefault="005F14DF" w:rsidP="002622CC">
            <w:pPr>
              <w:spacing w:line="360" w:lineRule="auto"/>
              <w:rPr>
                <w:sz w:val="28"/>
                <w:szCs w:val="28"/>
                <w:lang w:eastAsia="en-US"/>
              </w:rPr>
            </w:pPr>
            <w:r w:rsidRPr="00712955">
              <w:rPr>
                <w:sz w:val="28"/>
                <w:szCs w:val="28"/>
                <w:lang w:eastAsia="en-US"/>
              </w:rPr>
              <w:t>Название языка программирования</w:t>
            </w: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956731" w14:textId="77777777" w:rsidR="005F14DF" w:rsidRPr="00712955" w:rsidRDefault="005F14DF" w:rsidP="002622CC">
            <w:pPr>
              <w:spacing w:line="360" w:lineRule="auto"/>
              <w:jc w:val="center"/>
              <w:rPr>
                <w:sz w:val="28"/>
                <w:szCs w:val="28"/>
                <w:lang w:val="en-US" w:eastAsia="en-US"/>
              </w:rPr>
            </w:pPr>
            <w:r w:rsidRPr="00712955">
              <w:rPr>
                <w:sz w:val="28"/>
                <w:szCs w:val="28"/>
                <w:lang w:val="en-US" w:eastAsia="en-US"/>
              </w:rPr>
              <w:t>Php</w:t>
            </w:r>
          </w:p>
        </w:tc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A499B7" w14:textId="77777777" w:rsidR="005F14DF" w:rsidRPr="00712955" w:rsidRDefault="005F14DF" w:rsidP="002622CC">
            <w:pPr>
              <w:spacing w:line="360" w:lineRule="auto"/>
              <w:ind w:firstLine="54"/>
              <w:jc w:val="center"/>
              <w:rPr>
                <w:sz w:val="28"/>
                <w:szCs w:val="28"/>
                <w:lang w:val="en-US" w:eastAsia="en-US"/>
              </w:rPr>
            </w:pPr>
            <w:r w:rsidRPr="00712955">
              <w:rPr>
                <w:sz w:val="28"/>
                <w:szCs w:val="28"/>
                <w:lang w:val="en-US" w:eastAsia="en-US"/>
              </w:rPr>
              <w:t>Python</w:t>
            </w:r>
          </w:p>
        </w:tc>
      </w:tr>
      <w:tr w:rsidR="005F14DF" w:rsidRPr="00712955" w14:paraId="6DB433C4" w14:textId="77777777" w:rsidTr="00025168">
        <w:trPr>
          <w:trHeight w:val="418"/>
          <w:jc w:val="center"/>
        </w:trPr>
        <w:tc>
          <w:tcPr>
            <w:tcW w:w="4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5A7BFA" w14:textId="77777777" w:rsidR="005F14DF" w:rsidRPr="00712955" w:rsidRDefault="005F14DF" w:rsidP="002622CC">
            <w:pPr>
              <w:spacing w:line="360" w:lineRule="auto"/>
              <w:rPr>
                <w:sz w:val="28"/>
                <w:szCs w:val="28"/>
                <w:lang w:eastAsia="en-US"/>
              </w:rPr>
            </w:pPr>
            <w:r w:rsidRPr="00712955">
              <w:rPr>
                <w:sz w:val="28"/>
                <w:szCs w:val="28"/>
                <w:shd w:val="clear" w:color="auto" w:fill="FFFFFF"/>
                <w:lang w:eastAsia="en-US"/>
              </w:rPr>
              <w:t>Наличие библиотек</w:t>
            </w: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5312C4" w14:textId="77777777" w:rsidR="005F14DF" w:rsidRPr="00712955" w:rsidRDefault="005F14DF" w:rsidP="002622CC">
            <w:pPr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 w:rsidRPr="00712955">
              <w:rPr>
                <w:sz w:val="28"/>
                <w:szCs w:val="28"/>
                <w:lang w:eastAsia="en-US"/>
              </w:rPr>
              <w:t>+</w:t>
            </w:r>
          </w:p>
        </w:tc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03D2A1" w14:textId="77777777" w:rsidR="005F14DF" w:rsidRPr="00712955" w:rsidRDefault="005F14DF" w:rsidP="002622CC">
            <w:pPr>
              <w:spacing w:line="360" w:lineRule="auto"/>
              <w:ind w:firstLine="54"/>
              <w:jc w:val="center"/>
              <w:rPr>
                <w:sz w:val="28"/>
                <w:szCs w:val="28"/>
                <w:lang w:eastAsia="en-US"/>
              </w:rPr>
            </w:pPr>
            <w:r w:rsidRPr="00712955">
              <w:rPr>
                <w:sz w:val="28"/>
                <w:szCs w:val="28"/>
                <w:lang w:eastAsia="en-US"/>
              </w:rPr>
              <w:t>+</w:t>
            </w:r>
          </w:p>
        </w:tc>
      </w:tr>
      <w:tr w:rsidR="005F14DF" w:rsidRPr="00712955" w14:paraId="01EA609F" w14:textId="77777777" w:rsidTr="00362429">
        <w:trPr>
          <w:trHeight w:val="283"/>
          <w:jc w:val="center"/>
        </w:trPr>
        <w:tc>
          <w:tcPr>
            <w:tcW w:w="4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32D8C5" w14:textId="77777777" w:rsidR="005F14DF" w:rsidRPr="00712955" w:rsidRDefault="005F14DF" w:rsidP="002622CC">
            <w:pPr>
              <w:spacing w:line="360" w:lineRule="auto"/>
              <w:rPr>
                <w:sz w:val="28"/>
                <w:szCs w:val="28"/>
                <w:lang w:eastAsia="en-US"/>
              </w:rPr>
            </w:pPr>
            <w:r w:rsidRPr="00712955">
              <w:rPr>
                <w:sz w:val="28"/>
                <w:szCs w:val="28"/>
                <w:lang w:eastAsia="en-US"/>
              </w:rPr>
              <w:t>Инструменты для работы с БД</w:t>
            </w: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B2CD10" w14:textId="77777777" w:rsidR="005F14DF" w:rsidRPr="00712955" w:rsidRDefault="005F14DF" w:rsidP="002622CC">
            <w:pPr>
              <w:spacing w:line="360" w:lineRule="auto"/>
              <w:jc w:val="center"/>
              <w:rPr>
                <w:sz w:val="28"/>
                <w:szCs w:val="28"/>
                <w:lang w:val="en-US" w:eastAsia="en-US"/>
              </w:rPr>
            </w:pPr>
            <w:r w:rsidRPr="00712955">
              <w:rPr>
                <w:sz w:val="28"/>
                <w:szCs w:val="28"/>
                <w:lang w:val="en-US" w:eastAsia="en-US"/>
              </w:rPr>
              <w:t>+</w:t>
            </w:r>
          </w:p>
        </w:tc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71D44D" w14:textId="77777777" w:rsidR="005F14DF" w:rsidRPr="00712955" w:rsidRDefault="005F14DF" w:rsidP="002622CC">
            <w:pPr>
              <w:spacing w:line="360" w:lineRule="auto"/>
              <w:ind w:firstLine="54"/>
              <w:jc w:val="center"/>
              <w:rPr>
                <w:sz w:val="28"/>
                <w:szCs w:val="28"/>
                <w:lang w:val="en-US" w:eastAsia="en-US"/>
              </w:rPr>
            </w:pPr>
            <w:r w:rsidRPr="00712955">
              <w:rPr>
                <w:sz w:val="28"/>
                <w:szCs w:val="28"/>
                <w:lang w:eastAsia="en-US"/>
              </w:rPr>
              <w:t>+</w:t>
            </w:r>
          </w:p>
        </w:tc>
      </w:tr>
      <w:tr w:rsidR="005F14DF" w:rsidRPr="00712955" w14:paraId="69997462" w14:textId="77777777" w:rsidTr="00362429">
        <w:trPr>
          <w:trHeight w:val="273"/>
          <w:jc w:val="center"/>
        </w:trPr>
        <w:tc>
          <w:tcPr>
            <w:tcW w:w="4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974A7" w14:textId="77777777" w:rsidR="005F14DF" w:rsidRPr="00712955" w:rsidRDefault="005F14DF" w:rsidP="002622CC">
            <w:pPr>
              <w:spacing w:line="360" w:lineRule="auto"/>
              <w:rPr>
                <w:sz w:val="28"/>
                <w:szCs w:val="28"/>
                <w:shd w:val="clear" w:color="auto" w:fill="FFFFFF"/>
                <w:lang w:eastAsia="en-US"/>
              </w:rPr>
            </w:pPr>
            <w:r w:rsidRPr="00712955">
              <w:rPr>
                <w:sz w:val="28"/>
                <w:szCs w:val="28"/>
                <w:shd w:val="clear" w:color="auto" w:fill="FFFFFF"/>
                <w:lang w:eastAsia="en-US"/>
              </w:rPr>
              <w:t>Объектно-ориентированные возможности</w:t>
            </w: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4CE9B0" w14:textId="77777777" w:rsidR="005F14DF" w:rsidRPr="00712955" w:rsidRDefault="005F14DF" w:rsidP="002622CC">
            <w:pPr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 w:rsidRPr="00712955">
              <w:rPr>
                <w:sz w:val="28"/>
                <w:szCs w:val="28"/>
                <w:lang w:eastAsia="en-US"/>
              </w:rPr>
              <w:t>+</w:t>
            </w:r>
          </w:p>
        </w:tc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ADC634" w14:textId="77777777" w:rsidR="005F14DF" w:rsidRPr="00712955" w:rsidRDefault="005F14DF" w:rsidP="002622CC">
            <w:pPr>
              <w:spacing w:line="360" w:lineRule="auto"/>
              <w:ind w:firstLine="54"/>
              <w:jc w:val="center"/>
              <w:rPr>
                <w:sz w:val="28"/>
                <w:szCs w:val="28"/>
                <w:lang w:eastAsia="en-US"/>
              </w:rPr>
            </w:pPr>
            <w:r w:rsidRPr="00712955">
              <w:rPr>
                <w:sz w:val="28"/>
                <w:szCs w:val="28"/>
                <w:lang w:eastAsia="en-US"/>
              </w:rPr>
              <w:t>+</w:t>
            </w:r>
          </w:p>
        </w:tc>
      </w:tr>
      <w:tr w:rsidR="005F14DF" w:rsidRPr="00712955" w14:paraId="61299DEC" w14:textId="77777777" w:rsidTr="00362429">
        <w:trPr>
          <w:trHeight w:val="278"/>
          <w:jc w:val="center"/>
        </w:trPr>
        <w:tc>
          <w:tcPr>
            <w:tcW w:w="4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12B5FC" w14:textId="77777777" w:rsidR="005F14DF" w:rsidRPr="00712955" w:rsidRDefault="005F14DF" w:rsidP="002622CC">
            <w:pPr>
              <w:spacing w:line="360" w:lineRule="auto"/>
              <w:rPr>
                <w:sz w:val="28"/>
                <w:szCs w:val="28"/>
                <w:shd w:val="clear" w:color="auto" w:fill="FFFFFF"/>
                <w:lang w:eastAsia="en-US"/>
              </w:rPr>
            </w:pPr>
            <w:r w:rsidRPr="00712955">
              <w:rPr>
                <w:sz w:val="28"/>
                <w:szCs w:val="28"/>
                <w:shd w:val="clear" w:color="auto" w:fill="FFFFFF"/>
                <w:lang w:eastAsia="en-US"/>
              </w:rPr>
              <w:t>Лёгкий понятный синтаксис</w:t>
            </w: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DC4AFB" w14:textId="77777777" w:rsidR="005F14DF" w:rsidRPr="00712955" w:rsidRDefault="005F14DF" w:rsidP="002622CC">
            <w:pPr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 w:rsidRPr="00712955">
              <w:rPr>
                <w:sz w:val="28"/>
                <w:szCs w:val="28"/>
                <w:lang w:eastAsia="en-US"/>
              </w:rPr>
              <w:t>+</w:t>
            </w:r>
          </w:p>
        </w:tc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354F21" w14:textId="77777777" w:rsidR="005F14DF" w:rsidRPr="00712955" w:rsidRDefault="005F14DF" w:rsidP="002622CC">
            <w:pPr>
              <w:spacing w:line="360" w:lineRule="auto"/>
              <w:ind w:firstLine="54"/>
              <w:jc w:val="center"/>
              <w:rPr>
                <w:sz w:val="28"/>
                <w:szCs w:val="28"/>
                <w:lang w:eastAsia="en-US"/>
              </w:rPr>
            </w:pPr>
            <w:r w:rsidRPr="00712955">
              <w:rPr>
                <w:sz w:val="28"/>
                <w:szCs w:val="28"/>
                <w:lang w:eastAsia="en-US"/>
              </w:rPr>
              <w:t>-</w:t>
            </w:r>
          </w:p>
        </w:tc>
      </w:tr>
      <w:tr w:rsidR="005F14DF" w:rsidRPr="00712955" w14:paraId="087947EA" w14:textId="77777777" w:rsidTr="00025168">
        <w:trPr>
          <w:trHeight w:val="412"/>
          <w:jc w:val="center"/>
        </w:trPr>
        <w:tc>
          <w:tcPr>
            <w:tcW w:w="4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9C4705" w14:textId="77777777" w:rsidR="005F14DF" w:rsidRPr="00712955" w:rsidRDefault="005F14DF" w:rsidP="002622CC">
            <w:pPr>
              <w:spacing w:line="360" w:lineRule="auto"/>
              <w:rPr>
                <w:sz w:val="28"/>
                <w:szCs w:val="28"/>
                <w:shd w:val="clear" w:color="auto" w:fill="FFFFFF"/>
                <w:lang w:eastAsia="en-US"/>
              </w:rPr>
            </w:pPr>
            <w:r w:rsidRPr="00712955">
              <w:rPr>
                <w:sz w:val="28"/>
                <w:szCs w:val="28"/>
                <w:shd w:val="clear" w:color="auto" w:fill="FFFFFF"/>
                <w:lang w:eastAsia="en-US"/>
              </w:rPr>
              <w:t>Более активное сообщество</w:t>
            </w: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5D4DF4" w14:textId="77777777" w:rsidR="005F14DF" w:rsidRPr="00712955" w:rsidRDefault="005F14DF" w:rsidP="002622CC">
            <w:pPr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 w:rsidRPr="00712955">
              <w:rPr>
                <w:sz w:val="28"/>
                <w:szCs w:val="28"/>
                <w:lang w:eastAsia="en-US"/>
              </w:rPr>
              <w:t>+</w:t>
            </w:r>
          </w:p>
        </w:tc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8459E3" w14:textId="77777777" w:rsidR="005F14DF" w:rsidRPr="00712955" w:rsidRDefault="005F14DF" w:rsidP="002622CC">
            <w:pPr>
              <w:spacing w:line="360" w:lineRule="auto"/>
              <w:ind w:firstLine="54"/>
              <w:jc w:val="center"/>
              <w:rPr>
                <w:sz w:val="28"/>
                <w:szCs w:val="28"/>
                <w:lang w:eastAsia="en-US"/>
              </w:rPr>
            </w:pPr>
            <w:r w:rsidRPr="00712955">
              <w:rPr>
                <w:sz w:val="28"/>
                <w:szCs w:val="28"/>
                <w:lang w:eastAsia="en-US"/>
              </w:rPr>
              <w:t>-</w:t>
            </w:r>
          </w:p>
        </w:tc>
      </w:tr>
      <w:tr w:rsidR="005F14DF" w:rsidRPr="00712955" w14:paraId="550B8E42" w14:textId="77777777" w:rsidTr="00362429">
        <w:trPr>
          <w:trHeight w:val="63"/>
          <w:jc w:val="center"/>
        </w:trPr>
        <w:tc>
          <w:tcPr>
            <w:tcW w:w="4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C88598" w14:textId="77777777" w:rsidR="005F14DF" w:rsidRPr="00712955" w:rsidRDefault="005F14DF" w:rsidP="002622CC">
            <w:pPr>
              <w:spacing w:line="360" w:lineRule="auto"/>
              <w:rPr>
                <w:sz w:val="28"/>
                <w:szCs w:val="28"/>
                <w:shd w:val="clear" w:color="auto" w:fill="FFFFFF"/>
                <w:lang w:eastAsia="en-US"/>
              </w:rPr>
            </w:pPr>
            <w:r w:rsidRPr="00712955">
              <w:rPr>
                <w:sz w:val="28"/>
                <w:szCs w:val="28"/>
                <w:shd w:val="clear" w:color="auto" w:fill="FFFFFF"/>
                <w:lang w:eastAsia="en-US"/>
              </w:rPr>
              <w:t>Более лёгкая простая модульность</w:t>
            </w: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B9EACA" w14:textId="77777777" w:rsidR="005F14DF" w:rsidRPr="00712955" w:rsidRDefault="005F14DF" w:rsidP="002622CC">
            <w:pPr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 w:rsidRPr="00712955">
              <w:rPr>
                <w:sz w:val="28"/>
                <w:szCs w:val="28"/>
                <w:lang w:eastAsia="en-US"/>
              </w:rPr>
              <w:t>+</w:t>
            </w:r>
          </w:p>
        </w:tc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7127AB" w14:textId="77777777" w:rsidR="005F14DF" w:rsidRPr="00712955" w:rsidRDefault="005F14DF" w:rsidP="002622CC">
            <w:pPr>
              <w:spacing w:line="360" w:lineRule="auto"/>
              <w:ind w:firstLine="54"/>
              <w:jc w:val="center"/>
              <w:rPr>
                <w:sz w:val="28"/>
                <w:szCs w:val="28"/>
                <w:lang w:eastAsia="en-US"/>
              </w:rPr>
            </w:pPr>
            <w:r w:rsidRPr="00712955">
              <w:rPr>
                <w:sz w:val="28"/>
                <w:szCs w:val="28"/>
                <w:lang w:eastAsia="en-US"/>
              </w:rPr>
              <w:t>-</w:t>
            </w:r>
          </w:p>
        </w:tc>
      </w:tr>
    </w:tbl>
    <w:p w14:paraId="375D4A3A" w14:textId="77777777" w:rsidR="005F14DF" w:rsidRPr="00AB5218" w:rsidRDefault="005F14DF" w:rsidP="002622CC">
      <w:pPr>
        <w:spacing w:before="240" w:line="360" w:lineRule="auto"/>
        <w:ind w:firstLine="851"/>
        <w:jc w:val="both"/>
        <w:rPr>
          <w:sz w:val="28"/>
          <w:szCs w:val="28"/>
        </w:rPr>
      </w:pPr>
      <w:r w:rsidRPr="00AB5218">
        <w:rPr>
          <w:sz w:val="28"/>
          <w:szCs w:val="28"/>
        </w:rPr>
        <w:lastRenderedPageBreak/>
        <w:t xml:space="preserve">Таким образом, </w:t>
      </w:r>
      <w:r w:rsidRPr="00AB5218">
        <w:rPr>
          <w:sz w:val="28"/>
          <w:szCs w:val="28"/>
          <w:lang w:val="en-US"/>
        </w:rPr>
        <w:t>Php</w:t>
      </w:r>
      <w:r w:rsidRPr="00AB5218">
        <w:rPr>
          <w:sz w:val="28"/>
          <w:szCs w:val="28"/>
        </w:rPr>
        <w:t xml:space="preserve"> будет более лучшим вариантом, так как он имеет большое количество библиотек и имеет инструменты для работы с БД.</w:t>
      </w:r>
    </w:p>
    <w:p w14:paraId="10F55B28" w14:textId="77777777" w:rsidR="005F14DF" w:rsidRPr="00AB5218" w:rsidRDefault="005F14DF" w:rsidP="002622CC">
      <w:pPr>
        <w:spacing w:line="360" w:lineRule="auto"/>
        <w:ind w:firstLine="851"/>
        <w:jc w:val="both"/>
        <w:rPr>
          <w:sz w:val="28"/>
          <w:szCs w:val="28"/>
        </w:rPr>
      </w:pPr>
      <w:r w:rsidRPr="00AB5218">
        <w:rPr>
          <w:sz w:val="28"/>
          <w:szCs w:val="28"/>
        </w:rPr>
        <w:t>Для разработки программного продукта рассмотрены следующие инструментальные средства разработки программных продуктов:</w:t>
      </w:r>
    </w:p>
    <w:p w14:paraId="2FB6B6F8" w14:textId="77777777" w:rsidR="005F14DF" w:rsidRPr="00AB5218" w:rsidRDefault="005F14DF" w:rsidP="002622CC">
      <w:pPr>
        <w:spacing w:line="360" w:lineRule="auto"/>
        <w:ind w:firstLine="851"/>
        <w:jc w:val="both"/>
        <w:rPr>
          <w:sz w:val="28"/>
          <w:szCs w:val="28"/>
        </w:rPr>
      </w:pPr>
      <w:r w:rsidRPr="00AB5218">
        <w:rPr>
          <w:sz w:val="28"/>
          <w:szCs w:val="28"/>
        </w:rPr>
        <w:t>1.</w:t>
      </w:r>
      <w:r w:rsidRPr="00AB5218">
        <w:rPr>
          <w:sz w:val="28"/>
          <w:szCs w:val="28"/>
        </w:rPr>
        <w:tab/>
      </w:r>
      <w:proofErr w:type="spellStart"/>
      <w:r w:rsidRPr="00AB5218">
        <w:rPr>
          <w:sz w:val="28"/>
          <w:szCs w:val="28"/>
          <w:lang w:val="en-US"/>
        </w:rPr>
        <w:t>Aptana</w:t>
      </w:r>
      <w:proofErr w:type="spellEnd"/>
      <w:r w:rsidRPr="00AB5218">
        <w:rPr>
          <w:sz w:val="28"/>
          <w:szCs w:val="28"/>
        </w:rPr>
        <w:t xml:space="preserve"> </w:t>
      </w:r>
      <w:r w:rsidRPr="00AB5218">
        <w:rPr>
          <w:sz w:val="28"/>
          <w:szCs w:val="28"/>
          <w:lang w:val="en-US"/>
        </w:rPr>
        <w:t>Studio</w:t>
      </w:r>
      <w:r w:rsidRPr="00AB5218">
        <w:rPr>
          <w:sz w:val="28"/>
          <w:szCs w:val="28"/>
        </w:rPr>
        <w:t>.</w:t>
      </w:r>
    </w:p>
    <w:p w14:paraId="0F960CBB" w14:textId="77777777" w:rsidR="005F14DF" w:rsidRPr="00AB5218" w:rsidRDefault="005F14DF" w:rsidP="002622CC">
      <w:pPr>
        <w:spacing w:line="360" w:lineRule="auto"/>
        <w:ind w:firstLine="851"/>
        <w:jc w:val="both"/>
        <w:rPr>
          <w:sz w:val="28"/>
          <w:szCs w:val="28"/>
        </w:rPr>
      </w:pPr>
      <w:r w:rsidRPr="00AB5218">
        <w:rPr>
          <w:sz w:val="28"/>
          <w:szCs w:val="28"/>
        </w:rPr>
        <w:t>2.</w:t>
      </w:r>
      <w:r w:rsidRPr="00AB5218">
        <w:rPr>
          <w:sz w:val="28"/>
          <w:szCs w:val="28"/>
        </w:rPr>
        <w:tab/>
      </w:r>
      <w:proofErr w:type="spellStart"/>
      <w:r w:rsidRPr="00AB5218">
        <w:rPr>
          <w:sz w:val="28"/>
          <w:szCs w:val="28"/>
          <w:lang w:val="en-US"/>
        </w:rPr>
        <w:t>PhpStorm</w:t>
      </w:r>
      <w:proofErr w:type="spellEnd"/>
      <w:r w:rsidRPr="00AB5218">
        <w:rPr>
          <w:sz w:val="28"/>
          <w:szCs w:val="28"/>
        </w:rPr>
        <w:t>.</w:t>
      </w:r>
    </w:p>
    <w:p w14:paraId="0A732419" w14:textId="77777777" w:rsidR="005F14DF" w:rsidRPr="00AB5218" w:rsidRDefault="005F14DF" w:rsidP="002622CC">
      <w:pPr>
        <w:spacing w:line="360" w:lineRule="auto"/>
        <w:ind w:firstLine="851"/>
        <w:jc w:val="both"/>
        <w:rPr>
          <w:sz w:val="28"/>
          <w:szCs w:val="28"/>
        </w:rPr>
      </w:pPr>
      <w:r w:rsidRPr="00AB5218">
        <w:rPr>
          <w:sz w:val="28"/>
          <w:szCs w:val="28"/>
        </w:rPr>
        <w:t>3.</w:t>
      </w:r>
      <w:r w:rsidRPr="00AB5218">
        <w:rPr>
          <w:sz w:val="28"/>
          <w:szCs w:val="28"/>
        </w:rPr>
        <w:tab/>
      </w:r>
      <w:r w:rsidRPr="00AB5218">
        <w:rPr>
          <w:sz w:val="28"/>
          <w:szCs w:val="28"/>
          <w:lang w:val="en-US"/>
        </w:rPr>
        <w:t>Atom</w:t>
      </w:r>
      <w:r w:rsidRPr="00AB5218">
        <w:rPr>
          <w:sz w:val="28"/>
          <w:szCs w:val="28"/>
        </w:rPr>
        <w:t>.</w:t>
      </w:r>
    </w:p>
    <w:p w14:paraId="7E3C9577" w14:textId="77777777" w:rsidR="005F14DF" w:rsidRPr="00AB5218" w:rsidRDefault="005F14DF" w:rsidP="002622CC">
      <w:pPr>
        <w:spacing w:line="360" w:lineRule="auto"/>
        <w:ind w:firstLine="851"/>
        <w:jc w:val="both"/>
        <w:rPr>
          <w:sz w:val="28"/>
          <w:szCs w:val="28"/>
        </w:rPr>
      </w:pPr>
      <w:proofErr w:type="spellStart"/>
      <w:r w:rsidRPr="00AB5218">
        <w:rPr>
          <w:sz w:val="28"/>
          <w:szCs w:val="28"/>
        </w:rPr>
        <w:t>Aptana</w:t>
      </w:r>
      <w:proofErr w:type="spellEnd"/>
      <w:r w:rsidRPr="00AB5218">
        <w:rPr>
          <w:sz w:val="28"/>
          <w:szCs w:val="28"/>
        </w:rPr>
        <w:t xml:space="preserve"> </w:t>
      </w:r>
      <w:proofErr w:type="spellStart"/>
      <w:r w:rsidRPr="00AB5218">
        <w:rPr>
          <w:sz w:val="28"/>
          <w:szCs w:val="28"/>
        </w:rPr>
        <w:t>Studio</w:t>
      </w:r>
      <w:proofErr w:type="spellEnd"/>
      <w:r w:rsidRPr="00AB5218">
        <w:rPr>
          <w:sz w:val="28"/>
          <w:szCs w:val="28"/>
        </w:rPr>
        <w:t xml:space="preserve"> — кроссплатформенная, свободная, интегрированная среда разработки приложений (IDE) c открытым исходным кодом для создания динамических веб-приложений. Включает в себя такие функции, как </w:t>
      </w:r>
      <w:proofErr w:type="spellStart"/>
      <w:r w:rsidRPr="00AB5218">
        <w:rPr>
          <w:sz w:val="28"/>
          <w:szCs w:val="28"/>
        </w:rPr>
        <w:t>автодополнение</w:t>
      </w:r>
      <w:proofErr w:type="spellEnd"/>
      <w:r w:rsidRPr="00AB5218">
        <w:rPr>
          <w:sz w:val="28"/>
          <w:szCs w:val="28"/>
        </w:rPr>
        <w:t xml:space="preserve"> набираемых конструкций на лету для кода </w:t>
      </w:r>
      <w:proofErr w:type="spellStart"/>
      <w:r w:rsidRPr="00AB5218">
        <w:rPr>
          <w:sz w:val="28"/>
          <w:szCs w:val="28"/>
        </w:rPr>
        <w:t>JavaScript</w:t>
      </w:r>
      <w:proofErr w:type="spellEnd"/>
      <w:r w:rsidRPr="00AB5218">
        <w:rPr>
          <w:sz w:val="28"/>
          <w:szCs w:val="28"/>
        </w:rPr>
        <w:t xml:space="preserve">, HTML, и CSS, выделение цветом </w:t>
      </w:r>
      <w:proofErr w:type="spellStart"/>
      <w:r w:rsidRPr="00AB5218">
        <w:rPr>
          <w:sz w:val="28"/>
          <w:szCs w:val="28"/>
        </w:rPr>
        <w:t>JavaScript</w:t>
      </w:r>
      <w:proofErr w:type="spellEnd"/>
      <w:r w:rsidRPr="00AB5218">
        <w:rPr>
          <w:sz w:val="28"/>
          <w:szCs w:val="28"/>
        </w:rPr>
        <w:t>, HTML и CSS кода, предупреждения об ошибках и возможность для настройки и расширения пользовательского интерфейса.</w:t>
      </w:r>
    </w:p>
    <w:p w14:paraId="753EF3E2" w14:textId="77777777" w:rsidR="005F14DF" w:rsidRPr="00AB5218" w:rsidRDefault="005F14DF" w:rsidP="002622CC">
      <w:pPr>
        <w:spacing w:line="360" w:lineRule="auto"/>
        <w:ind w:firstLine="851"/>
        <w:jc w:val="both"/>
        <w:rPr>
          <w:sz w:val="28"/>
          <w:szCs w:val="28"/>
        </w:rPr>
      </w:pPr>
      <w:r w:rsidRPr="00AB5218">
        <w:rPr>
          <w:sz w:val="28"/>
          <w:szCs w:val="28"/>
        </w:rPr>
        <w:t xml:space="preserve">С помощью дополнительных плагинов </w:t>
      </w:r>
      <w:proofErr w:type="spellStart"/>
      <w:r w:rsidRPr="00AB5218">
        <w:rPr>
          <w:sz w:val="28"/>
          <w:szCs w:val="28"/>
        </w:rPr>
        <w:t>Aptana</w:t>
      </w:r>
      <w:proofErr w:type="spellEnd"/>
      <w:r w:rsidRPr="00AB5218">
        <w:rPr>
          <w:sz w:val="28"/>
          <w:szCs w:val="28"/>
        </w:rPr>
        <w:t xml:space="preserve"> </w:t>
      </w:r>
      <w:proofErr w:type="spellStart"/>
      <w:r w:rsidRPr="00AB5218">
        <w:rPr>
          <w:sz w:val="28"/>
          <w:szCs w:val="28"/>
        </w:rPr>
        <w:t>Studio</w:t>
      </w:r>
      <w:proofErr w:type="spellEnd"/>
      <w:r w:rsidRPr="00AB5218">
        <w:rPr>
          <w:sz w:val="28"/>
          <w:szCs w:val="28"/>
        </w:rPr>
        <w:t xml:space="preserve"> также поддерживает разработку для следующих языков и платформ: </w:t>
      </w:r>
      <w:proofErr w:type="spellStart"/>
      <w:r w:rsidRPr="00AB5218">
        <w:rPr>
          <w:sz w:val="28"/>
          <w:szCs w:val="28"/>
        </w:rPr>
        <w:t>Ruby</w:t>
      </w:r>
      <w:proofErr w:type="spellEnd"/>
      <w:r w:rsidRPr="00AB5218">
        <w:rPr>
          <w:sz w:val="28"/>
          <w:szCs w:val="28"/>
        </w:rPr>
        <w:t xml:space="preserve"> </w:t>
      </w:r>
      <w:proofErr w:type="spellStart"/>
      <w:r w:rsidRPr="00AB5218">
        <w:rPr>
          <w:sz w:val="28"/>
          <w:szCs w:val="28"/>
        </w:rPr>
        <w:t>on</w:t>
      </w:r>
      <w:proofErr w:type="spellEnd"/>
      <w:r w:rsidRPr="00AB5218">
        <w:rPr>
          <w:sz w:val="28"/>
          <w:szCs w:val="28"/>
        </w:rPr>
        <w:t xml:space="preserve"> </w:t>
      </w:r>
      <w:proofErr w:type="spellStart"/>
      <w:r w:rsidRPr="00AB5218">
        <w:rPr>
          <w:sz w:val="28"/>
          <w:szCs w:val="28"/>
        </w:rPr>
        <w:t>Rails</w:t>
      </w:r>
      <w:proofErr w:type="spellEnd"/>
      <w:r w:rsidRPr="00AB5218">
        <w:rPr>
          <w:sz w:val="28"/>
          <w:szCs w:val="28"/>
        </w:rPr>
        <w:t xml:space="preserve">, PHP, </w:t>
      </w:r>
      <w:proofErr w:type="spellStart"/>
      <w:r w:rsidRPr="00AB5218">
        <w:rPr>
          <w:sz w:val="28"/>
          <w:szCs w:val="28"/>
        </w:rPr>
        <w:t>Python</w:t>
      </w:r>
      <w:proofErr w:type="spellEnd"/>
      <w:r w:rsidRPr="00AB5218">
        <w:rPr>
          <w:sz w:val="28"/>
          <w:szCs w:val="28"/>
        </w:rPr>
        <w:t xml:space="preserve">, </w:t>
      </w:r>
      <w:proofErr w:type="spellStart"/>
      <w:r w:rsidRPr="00AB5218">
        <w:rPr>
          <w:sz w:val="28"/>
          <w:szCs w:val="28"/>
        </w:rPr>
        <w:t>Adobe</w:t>
      </w:r>
      <w:proofErr w:type="spellEnd"/>
      <w:r w:rsidRPr="00AB5218">
        <w:rPr>
          <w:sz w:val="28"/>
          <w:szCs w:val="28"/>
        </w:rPr>
        <w:t xml:space="preserve"> </w:t>
      </w:r>
      <w:proofErr w:type="spellStart"/>
      <w:r w:rsidRPr="00AB5218">
        <w:rPr>
          <w:sz w:val="28"/>
          <w:szCs w:val="28"/>
        </w:rPr>
        <w:t>Air</w:t>
      </w:r>
      <w:proofErr w:type="spellEnd"/>
      <w:r w:rsidRPr="00AB5218">
        <w:rPr>
          <w:sz w:val="28"/>
          <w:szCs w:val="28"/>
        </w:rPr>
        <w:t>.</w:t>
      </w:r>
    </w:p>
    <w:p w14:paraId="0B1F1679" w14:textId="77777777" w:rsidR="005F14DF" w:rsidRPr="00AB5218" w:rsidRDefault="005F14DF" w:rsidP="002622CC">
      <w:pPr>
        <w:spacing w:line="360" w:lineRule="auto"/>
        <w:ind w:firstLine="851"/>
        <w:jc w:val="both"/>
        <w:rPr>
          <w:sz w:val="28"/>
          <w:szCs w:val="28"/>
        </w:rPr>
      </w:pPr>
      <w:r w:rsidRPr="00AB5218">
        <w:rPr>
          <w:sz w:val="28"/>
          <w:szCs w:val="28"/>
        </w:rPr>
        <w:t xml:space="preserve">Помимо самостоятельных версий для </w:t>
      </w:r>
      <w:proofErr w:type="spellStart"/>
      <w:r w:rsidRPr="00AB5218">
        <w:rPr>
          <w:sz w:val="28"/>
          <w:szCs w:val="28"/>
        </w:rPr>
        <w:t>Windows</w:t>
      </w:r>
      <w:proofErr w:type="spellEnd"/>
      <w:r w:rsidRPr="00AB5218">
        <w:rPr>
          <w:sz w:val="28"/>
          <w:szCs w:val="28"/>
        </w:rPr>
        <w:t xml:space="preserve"> NT, </w:t>
      </w:r>
      <w:proofErr w:type="spellStart"/>
      <w:r w:rsidRPr="00AB5218">
        <w:rPr>
          <w:sz w:val="28"/>
          <w:szCs w:val="28"/>
        </w:rPr>
        <w:t>Mac</w:t>
      </w:r>
      <w:proofErr w:type="spellEnd"/>
      <w:r w:rsidRPr="00AB5218">
        <w:rPr>
          <w:sz w:val="28"/>
          <w:szCs w:val="28"/>
        </w:rPr>
        <w:t xml:space="preserve"> OS и </w:t>
      </w:r>
      <w:proofErr w:type="spellStart"/>
      <w:r w:rsidRPr="00AB5218">
        <w:rPr>
          <w:sz w:val="28"/>
          <w:szCs w:val="28"/>
        </w:rPr>
        <w:t>Linux</w:t>
      </w:r>
      <w:proofErr w:type="spellEnd"/>
      <w:r w:rsidRPr="00AB5218">
        <w:rPr>
          <w:sz w:val="28"/>
          <w:szCs w:val="28"/>
        </w:rPr>
        <w:t xml:space="preserve">, </w:t>
      </w:r>
      <w:proofErr w:type="spellStart"/>
      <w:r w:rsidRPr="00AB5218">
        <w:rPr>
          <w:sz w:val="28"/>
          <w:szCs w:val="28"/>
        </w:rPr>
        <w:t>Aptana</w:t>
      </w:r>
      <w:proofErr w:type="spellEnd"/>
      <w:r w:rsidRPr="00AB5218">
        <w:rPr>
          <w:sz w:val="28"/>
          <w:szCs w:val="28"/>
        </w:rPr>
        <w:t xml:space="preserve"> доступна в качестве плагина для платформы </w:t>
      </w:r>
      <w:proofErr w:type="spellStart"/>
      <w:r w:rsidRPr="00AB5218">
        <w:rPr>
          <w:sz w:val="28"/>
          <w:szCs w:val="28"/>
        </w:rPr>
        <w:t>Eclipse</w:t>
      </w:r>
      <w:proofErr w:type="spellEnd"/>
      <w:r w:rsidRPr="00AB5218">
        <w:rPr>
          <w:sz w:val="28"/>
          <w:szCs w:val="28"/>
        </w:rPr>
        <w:t>.</w:t>
      </w:r>
    </w:p>
    <w:p w14:paraId="42ADCCB0" w14:textId="77777777" w:rsidR="005F14DF" w:rsidRPr="00AB5218" w:rsidRDefault="005F14DF" w:rsidP="002622CC">
      <w:pPr>
        <w:spacing w:line="360" w:lineRule="auto"/>
        <w:ind w:firstLine="851"/>
        <w:jc w:val="both"/>
        <w:rPr>
          <w:sz w:val="28"/>
          <w:szCs w:val="28"/>
        </w:rPr>
      </w:pPr>
      <w:r w:rsidRPr="00AB5218">
        <w:rPr>
          <w:sz w:val="28"/>
          <w:szCs w:val="28"/>
        </w:rPr>
        <w:t xml:space="preserve">Последняя версия </w:t>
      </w:r>
      <w:proofErr w:type="spellStart"/>
      <w:r w:rsidRPr="00AB5218">
        <w:rPr>
          <w:sz w:val="28"/>
          <w:szCs w:val="28"/>
        </w:rPr>
        <w:t>Aptana</w:t>
      </w:r>
      <w:proofErr w:type="spellEnd"/>
      <w:r w:rsidRPr="00AB5218">
        <w:rPr>
          <w:sz w:val="28"/>
          <w:szCs w:val="28"/>
        </w:rPr>
        <w:t xml:space="preserve"> </w:t>
      </w:r>
      <w:proofErr w:type="spellStart"/>
      <w:r w:rsidRPr="00AB5218">
        <w:rPr>
          <w:sz w:val="28"/>
          <w:szCs w:val="28"/>
        </w:rPr>
        <w:t>Studio</w:t>
      </w:r>
      <w:proofErr w:type="spellEnd"/>
      <w:r w:rsidRPr="00AB5218">
        <w:rPr>
          <w:sz w:val="28"/>
          <w:szCs w:val="28"/>
        </w:rPr>
        <w:t xml:space="preserve"> включает в себя сервер </w:t>
      </w:r>
      <w:proofErr w:type="spellStart"/>
      <w:r w:rsidRPr="00AB5218">
        <w:rPr>
          <w:sz w:val="28"/>
          <w:szCs w:val="28"/>
        </w:rPr>
        <w:t>Jaxer</w:t>
      </w:r>
      <w:proofErr w:type="spellEnd"/>
      <w:r w:rsidRPr="00AB5218">
        <w:rPr>
          <w:sz w:val="28"/>
          <w:szCs w:val="28"/>
        </w:rPr>
        <w:t xml:space="preserve">, позволяющий выполнять </w:t>
      </w:r>
      <w:proofErr w:type="spellStart"/>
      <w:r w:rsidRPr="00AB5218">
        <w:rPr>
          <w:sz w:val="28"/>
          <w:szCs w:val="28"/>
        </w:rPr>
        <w:t>JavaScript</w:t>
      </w:r>
      <w:proofErr w:type="spellEnd"/>
      <w:r w:rsidRPr="00AB5218">
        <w:rPr>
          <w:sz w:val="28"/>
          <w:szCs w:val="28"/>
        </w:rPr>
        <w:t xml:space="preserve"> на стороне сервера. А также интегрирована с сервисом </w:t>
      </w:r>
      <w:proofErr w:type="spellStart"/>
      <w:r w:rsidRPr="00AB5218">
        <w:rPr>
          <w:sz w:val="28"/>
          <w:szCs w:val="28"/>
        </w:rPr>
        <w:t>Aptana</w:t>
      </w:r>
      <w:proofErr w:type="spellEnd"/>
      <w:r w:rsidRPr="00AB5218">
        <w:rPr>
          <w:sz w:val="28"/>
          <w:szCs w:val="28"/>
        </w:rPr>
        <w:t xml:space="preserve"> </w:t>
      </w:r>
      <w:proofErr w:type="spellStart"/>
      <w:r w:rsidRPr="00AB5218">
        <w:rPr>
          <w:sz w:val="28"/>
          <w:szCs w:val="28"/>
        </w:rPr>
        <w:t>Cloud</w:t>
      </w:r>
      <w:proofErr w:type="spellEnd"/>
      <w:r w:rsidRPr="00AB5218">
        <w:rPr>
          <w:sz w:val="28"/>
          <w:szCs w:val="28"/>
        </w:rPr>
        <w:t xml:space="preserve">, который предлагает развёртывание и хостинг веб-приложений на серверах </w:t>
      </w:r>
      <w:proofErr w:type="spellStart"/>
      <w:r w:rsidRPr="00AB5218">
        <w:rPr>
          <w:sz w:val="28"/>
          <w:szCs w:val="28"/>
        </w:rPr>
        <w:t>cloud</w:t>
      </w:r>
      <w:proofErr w:type="spellEnd"/>
      <w:r w:rsidRPr="00AB5218">
        <w:rPr>
          <w:sz w:val="28"/>
          <w:szCs w:val="28"/>
        </w:rPr>
        <w:t xml:space="preserve"> </w:t>
      </w:r>
      <w:proofErr w:type="spellStart"/>
      <w:r w:rsidRPr="00AB5218">
        <w:rPr>
          <w:sz w:val="28"/>
          <w:szCs w:val="28"/>
        </w:rPr>
        <w:t>computing</w:t>
      </w:r>
      <w:proofErr w:type="spellEnd"/>
      <w:r w:rsidRPr="00AB5218">
        <w:rPr>
          <w:sz w:val="28"/>
          <w:szCs w:val="28"/>
        </w:rPr>
        <w:t xml:space="preserve"> компании </w:t>
      </w:r>
      <w:proofErr w:type="spellStart"/>
      <w:r w:rsidRPr="00AB5218">
        <w:rPr>
          <w:sz w:val="28"/>
          <w:szCs w:val="28"/>
        </w:rPr>
        <w:t>Aptana</w:t>
      </w:r>
      <w:proofErr w:type="spellEnd"/>
      <w:r w:rsidRPr="00AB5218">
        <w:rPr>
          <w:sz w:val="28"/>
          <w:szCs w:val="28"/>
        </w:rPr>
        <w:t xml:space="preserve"> с возможностью масштабируемости ресурсов по требованию. </w:t>
      </w:r>
      <w:proofErr w:type="spellStart"/>
      <w:r w:rsidRPr="00AB5218">
        <w:rPr>
          <w:sz w:val="28"/>
          <w:szCs w:val="28"/>
        </w:rPr>
        <w:t>PhpStorm</w:t>
      </w:r>
      <w:proofErr w:type="spellEnd"/>
      <w:r w:rsidRPr="00AB5218">
        <w:rPr>
          <w:sz w:val="28"/>
          <w:szCs w:val="28"/>
        </w:rPr>
        <w:t xml:space="preserve"> — коммерческая </w:t>
      </w:r>
      <w:proofErr w:type="gramStart"/>
      <w:r w:rsidRPr="00AB5218">
        <w:rPr>
          <w:sz w:val="28"/>
          <w:szCs w:val="28"/>
        </w:rPr>
        <w:t>кросс-платформенная</w:t>
      </w:r>
      <w:proofErr w:type="gramEnd"/>
      <w:r w:rsidRPr="00AB5218">
        <w:rPr>
          <w:sz w:val="28"/>
          <w:szCs w:val="28"/>
        </w:rPr>
        <w:t xml:space="preserve"> интегрированная среда разработки для PHP. Разрабатывается компанией </w:t>
      </w:r>
      <w:proofErr w:type="spellStart"/>
      <w:r w:rsidRPr="00AB5218">
        <w:rPr>
          <w:sz w:val="28"/>
          <w:szCs w:val="28"/>
        </w:rPr>
        <w:t>JetBrains</w:t>
      </w:r>
      <w:proofErr w:type="spellEnd"/>
      <w:r w:rsidRPr="00AB5218">
        <w:rPr>
          <w:sz w:val="28"/>
          <w:szCs w:val="28"/>
        </w:rPr>
        <w:t xml:space="preserve"> на основе платформы </w:t>
      </w:r>
      <w:proofErr w:type="spellStart"/>
      <w:r w:rsidRPr="00AB5218">
        <w:rPr>
          <w:sz w:val="28"/>
          <w:szCs w:val="28"/>
        </w:rPr>
        <w:t>IntelliJ</w:t>
      </w:r>
      <w:proofErr w:type="spellEnd"/>
      <w:r w:rsidRPr="00AB5218">
        <w:rPr>
          <w:sz w:val="28"/>
          <w:szCs w:val="28"/>
        </w:rPr>
        <w:t xml:space="preserve"> IDEA.</w:t>
      </w:r>
    </w:p>
    <w:p w14:paraId="209266A3" w14:textId="77777777" w:rsidR="005F14DF" w:rsidRPr="00AB5218" w:rsidRDefault="005F14DF" w:rsidP="002622CC">
      <w:pPr>
        <w:spacing w:line="360" w:lineRule="auto"/>
        <w:ind w:firstLine="851"/>
        <w:jc w:val="both"/>
        <w:rPr>
          <w:sz w:val="28"/>
          <w:szCs w:val="28"/>
        </w:rPr>
      </w:pPr>
      <w:proofErr w:type="spellStart"/>
      <w:r w:rsidRPr="00AB5218">
        <w:rPr>
          <w:sz w:val="28"/>
          <w:szCs w:val="28"/>
        </w:rPr>
        <w:t>PhpStorm</w:t>
      </w:r>
      <w:proofErr w:type="spellEnd"/>
      <w:r w:rsidRPr="00AB5218">
        <w:rPr>
          <w:sz w:val="28"/>
          <w:szCs w:val="28"/>
        </w:rPr>
        <w:t xml:space="preserve"> представляет собой интеллектуальный редактор для PHP, HTML и </w:t>
      </w:r>
      <w:proofErr w:type="spellStart"/>
      <w:r w:rsidRPr="00AB5218">
        <w:rPr>
          <w:sz w:val="28"/>
          <w:szCs w:val="28"/>
        </w:rPr>
        <w:t>JavaScript</w:t>
      </w:r>
      <w:proofErr w:type="spellEnd"/>
      <w:r w:rsidRPr="00AB5218">
        <w:rPr>
          <w:sz w:val="28"/>
          <w:szCs w:val="28"/>
        </w:rPr>
        <w:t xml:space="preserve"> с возможностями анализа кода на лету, предотвращения ошибок в коде и автоматизированными средствами рефакторинга для PHP и </w:t>
      </w:r>
      <w:proofErr w:type="spellStart"/>
      <w:r w:rsidRPr="00AB5218">
        <w:rPr>
          <w:sz w:val="28"/>
          <w:szCs w:val="28"/>
        </w:rPr>
        <w:t>JavaScript</w:t>
      </w:r>
      <w:proofErr w:type="spellEnd"/>
      <w:r w:rsidRPr="00AB5218">
        <w:rPr>
          <w:sz w:val="28"/>
          <w:szCs w:val="28"/>
        </w:rPr>
        <w:t xml:space="preserve">. </w:t>
      </w:r>
      <w:proofErr w:type="spellStart"/>
      <w:r w:rsidRPr="00AB5218">
        <w:rPr>
          <w:sz w:val="28"/>
          <w:szCs w:val="28"/>
        </w:rPr>
        <w:t>Автодополнение</w:t>
      </w:r>
      <w:proofErr w:type="spellEnd"/>
      <w:r w:rsidRPr="00AB5218">
        <w:rPr>
          <w:sz w:val="28"/>
          <w:szCs w:val="28"/>
        </w:rPr>
        <w:t xml:space="preserve"> кода в </w:t>
      </w:r>
      <w:proofErr w:type="spellStart"/>
      <w:r w:rsidRPr="00AB5218">
        <w:rPr>
          <w:sz w:val="28"/>
          <w:szCs w:val="28"/>
        </w:rPr>
        <w:t>PhpStorm</w:t>
      </w:r>
      <w:proofErr w:type="spellEnd"/>
      <w:r w:rsidRPr="00AB5218">
        <w:rPr>
          <w:sz w:val="28"/>
          <w:szCs w:val="28"/>
        </w:rPr>
        <w:t xml:space="preserve"> поддерживает спецификацию PHP </w:t>
      </w:r>
      <w:r w:rsidRPr="00AB5218">
        <w:rPr>
          <w:sz w:val="28"/>
          <w:szCs w:val="28"/>
        </w:rPr>
        <w:lastRenderedPageBreak/>
        <w:t>5.3, 5.4, 5.5, 5.6, 7.0, 7.1, 7.2, 7.4 и 8.0. Имеется полноценный SQL-редактор с возможностью редактирования полученных результатов запросов.</w:t>
      </w:r>
    </w:p>
    <w:p w14:paraId="2B7847DE" w14:textId="77777777" w:rsidR="005F14DF" w:rsidRPr="00AB5218" w:rsidRDefault="005F14DF" w:rsidP="002622CC">
      <w:pPr>
        <w:spacing w:line="360" w:lineRule="auto"/>
        <w:ind w:firstLine="851"/>
        <w:jc w:val="both"/>
        <w:rPr>
          <w:sz w:val="28"/>
          <w:szCs w:val="28"/>
        </w:rPr>
      </w:pPr>
      <w:proofErr w:type="spellStart"/>
      <w:r w:rsidRPr="00AB5218">
        <w:rPr>
          <w:sz w:val="28"/>
          <w:szCs w:val="28"/>
        </w:rPr>
        <w:t>PhpStorm</w:t>
      </w:r>
      <w:proofErr w:type="spellEnd"/>
      <w:r w:rsidRPr="00AB5218">
        <w:rPr>
          <w:sz w:val="28"/>
          <w:szCs w:val="28"/>
        </w:rPr>
        <w:t xml:space="preserve"> разработан на основе платформы </w:t>
      </w:r>
      <w:proofErr w:type="spellStart"/>
      <w:r w:rsidRPr="00AB5218">
        <w:rPr>
          <w:sz w:val="28"/>
          <w:szCs w:val="28"/>
        </w:rPr>
        <w:t>IntelliJ</w:t>
      </w:r>
      <w:proofErr w:type="spellEnd"/>
      <w:r w:rsidRPr="00AB5218">
        <w:rPr>
          <w:sz w:val="28"/>
          <w:szCs w:val="28"/>
        </w:rPr>
        <w:t xml:space="preserve"> IDEA, написанной на </w:t>
      </w:r>
      <w:proofErr w:type="spellStart"/>
      <w:r w:rsidRPr="00AB5218">
        <w:rPr>
          <w:sz w:val="28"/>
          <w:szCs w:val="28"/>
        </w:rPr>
        <w:t>Java</w:t>
      </w:r>
      <w:proofErr w:type="spellEnd"/>
      <w:r w:rsidRPr="00AB5218">
        <w:rPr>
          <w:sz w:val="28"/>
          <w:szCs w:val="28"/>
        </w:rPr>
        <w:t xml:space="preserve">. Пользователи могут расширить функциональность среды разработки за счет установки плагинов, разработанных для платформы </w:t>
      </w:r>
      <w:proofErr w:type="spellStart"/>
      <w:r w:rsidRPr="00AB5218">
        <w:rPr>
          <w:sz w:val="28"/>
          <w:szCs w:val="28"/>
        </w:rPr>
        <w:t>IntelliJ</w:t>
      </w:r>
      <w:proofErr w:type="spellEnd"/>
      <w:r w:rsidRPr="00AB5218">
        <w:rPr>
          <w:sz w:val="28"/>
          <w:szCs w:val="28"/>
        </w:rPr>
        <w:t>, или написав собственные плагины.</w:t>
      </w:r>
    </w:p>
    <w:p w14:paraId="4069E285" w14:textId="77777777" w:rsidR="005F14DF" w:rsidRPr="00AB5218" w:rsidRDefault="005F14DF" w:rsidP="002622CC">
      <w:pPr>
        <w:spacing w:line="360" w:lineRule="auto"/>
        <w:ind w:firstLine="851"/>
        <w:jc w:val="both"/>
        <w:rPr>
          <w:sz w:val="28"/>
          <w:szCs w:val="28"/>
        </w:rPr>
      </w:pPr>
      <w:r w:rsidRPr="00AB5218">
        <w:rPr>
          <w:sz w:val="28"/>
          <w:szCs w:val="28"/>
        </w:rPr>
        <w:t xml:space="preserve"> </w:t>
      </w:r>
      <w:proofErr w:type="spellStart"/>
      <w:r w:rsidRPr="00AB5218">
        <w:rPr>
          <w:sz w:val="28"/>
          <w:szCs w:val="28"/>
        </w:rPr>
        <w:t>Atom</w:t>
      </w:r>
      <w:proofErr w:type="spellEnd"/>
      <w:r w:rsidRPr="00AB5218">
        <w:rPr>
          <w:sz w:val="28"/>
          <w:szCs w:val="28"/>
        </w:rPr>
        <w:t xml:space="preserve"> – это многофункциональный текстовый редактор от разработчиков </w:t>
      </w:r>
      <w:proofErr w:type="spellStart"/>
      <w:r w:rsidRPr="00AB5218">
        <w:rPr>
          <w:sz w:val="28"/>
          <w:szCs w:val="28"/>
        </w:rPr>
        <w:t>GitHub</w:t>
      </w:r>
      <w:proofErr w:type="spellEnd"/>
      <w:r w:rsidRPr="00AB5218">
        <w:rPr>
          <w:sz w:val="28"/>
          <w:szCs w:val="28"/>
        </w:rPr>
        <w:t xml:space="preserve">. Он поддерживает огромное количество различных расширений, благодаря которым его можно сравнить с настоящей средой разработки. Другая особенность – платформа </w:t>
      </w:r>
      <w:proofErr w:type="spellStart"/>
      <w:r w:rsidRPr="00AB5218">
        <w:rPr>
          <w:sz w:val="28"/>
          <w:szCs w:val="28"/>
        </w:rPr>
        <w:t>Electron</w:t>
      </w:r>
      <w:proofErr w:type="spellEnd"/>
      <w:r w:rsidRPr="00AB5218">
        <w:rPr>
          <w:sz w:val="28"/>
          <w:szCs w:val="28"/>
        </w:rPr>
        <w:t xml:space="preserve">, на которой держится </w:t>
      </w:r>
      <w:proofErr w:type="spellStart"/>
      <w:r w:rsidRPr="00AB5218">
        <w:rPr>
          <w:sz w:val="28"/>
          <w:szCs w:val="28"/>
        </w:rPr>
        <w:t>Atom</w:t>
      </w:r>
      <w:proofErr w:type="spellEnd"/>
      <w:r w:rsidRPr="00AB5218">
        <w:rPr>
          <w:sz w:val="28"/>
          <w:szCs w:val="28"/>
        </w:rPr>
        <w:t xml:space="preserve">. Она включает в себя Node.js и движок от </w:t>
      </w:r>
      <w:proofErr w:type="spellStart"/>
      <w:r w:rsidRPr="00AB5218">
        <w:rPr>
          <w:sz w:val="28"/>
          <w:szCs w:val="28"/>
        </w:rPr>
        <w:t>Chrome</w:t>
      </w:r>
      <w:proofErr w:type="spellEnd"/>
      <w:r w:rsidRPr="00AB5218">
        <w:rPr>
          <w:sz w:val="28"/>
          <w:szCs w:val="28"/>
        </w:rPr>
        <w:t xml:space="preserve"> – такой инструментарий позволяет разрабатывать приложения для рабочего стола на основе веб-технологий.</w:t>
      </w:r>
    </w:p>
    <w:p w14:paraId="300CB130" w14:textId="1F3B2C3E" w:rsidR="005F14DF" w:rsidRDefault="005F14DF" w:rsidP="002622CC">
      <w:pPr>
        <w:spacing w:line="360" w:lineRule="auto"/>
        <w:ind w:firstLine="851"/>
        <w:jc w:val="both"/>
        <w:rPr>
          <w:sz w:val="28"/>
          <w:szCs w:val="28"/>
        </w:rPr>
      </w:pPr>
      <w:proofErr w:type="spellStart"/>
      <w:r w:rsidRPr="00AB5218">
        <w:rPr>
          <w:sz w:val="28"/>
          <w:szCs w:val="28"/>
        </w:rPr>
        <w:t>Atom</w:t>
      </w:r>
      <w:proofErr w:type="spellEnd"/>
      <w:r w:rsidRPr="00AB5218">
        <w:rPr>
          <w:sz w:val="28"/>
          <w:szCs w:val="28"/>
        </w:rPr>
        <w:t xml:space="preserve"> позволяет синхронизировать проект с </w:t>
      </w:r>
      <w:proofErr w:type="spellStart"/>
      <w:r w:rsidR="00314689" w:rsidRPr="00AB5218">
        <w:rPr>
          <w:sz w:val="28"/>
          <w:szCs w:val="28"/>
        </w:rPr>
        <w:t>репозиторием</w:t>
      </w:r>
      <w:proofErr w:type="spellEnd"/>
      <w:r w:rsidRPr="00AB5218">
        <w:rPr>
          <w:sz w:val="28"/>
          <w:szCs w:val="28"/>
        </w:rPr>
        <w:t xml:space="preserve"> </w:t>
      </w:r>
      <w:proofErr w:type="spellStart"/>
      <w:r w:rsidRPr="00AB5218">
        <w:rPr>
          <w:sz w:val="28"/>
          <w:szCs w:val="28"/>
        </w:rPr>
        <w:t>GitHub</w:t>
      </w:r>
      <w:proofErr w:type="spellEnd"/>
      <w:r w:rsidRPr="00AB5218">
        <w:rPr>
          <w:sz w:val="28"/>
          <w:szCs w:val="28"/>
        </w:rPr>
        <w:t xml:space="preserve">, находить и устанавливать необходимые компоненты под требуемые задачи, поскольку у </w:t>
      </w:r>
      <w:proofErr w:type="spellStart"/>
      <w:r w:rsidRPr="00AB5218">
        <w:rPr>
          <w:sz w:val="28"/>
          <w:szCs w:val="28"/>
        </w:rPr>
        <w:t>Atom</w:t>
      </w:r>
      <w:proofErr w:type="spellEnd"/>
      <w:r w:rsidRPr="00AB5218">
        <w:rPr>
          <w:sz w:val="28"/>
          <w:szCs w:val="28"/>
        </w:rPr>
        <w:t xml:space="preserve"> открытый исходный код, и много разработчиков уже внесли вклад в развитие программы. Сравнение IDE для разработки программного продукта наглядно представлено в таблице 3.</w:t>
      </w:r>
    </w:p>
    <w:p w14:paraId="71F6502E" w14:textId="77777777" w:rsidR="005F14DF" w:rsidRPr="00AB5218" w:rsidRDefault="005F14DF" w:rsidP="002622CC">
      <w:pPr>
        <w:spacing w:before="240" w:after="240" w:line="360" w:lineRule="auto"/>
        <w:jc w:val="both"/>
        <w:rPr>
          <w:sz w:val="28"/>
          <w:szCs w:val="28"/>
        </w:rPr>
      </w:pPr>
      <w:r w:rsidRPr="00AB5218">
        <w:rPr>
          <w:sz w:val="28"/>
          <w:szCs w:val="28"/>
        </w:rPr>
        <w:t>Таблица 3 – Сравнение IDE для разработки программного продукта</w:t>
      </w:r>
    </w:p>
    <w:tbl>
      <w:tblPr>
        <w:tblStyle w:val="a6"/>
        <w:tblW w:w="9794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4253"/>
        <w:gridCol w:w="2580"/>
        <w:gridCol w:w="1947"/>
        <w:gridCol w:w="1014"/>
      </w:tblGrid>
      <w:tr w:rsidR="005F14DF" w:rsidRPr="00AB5218" w14:paraId="49F6393F" w14:textId="77777777" w:rsidTr="00362429"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6EFB6F" w14:textId="77777777" w:rsidR="005F14DF" w:rsidRPr="00362429" w:rsidRDefault="005F14DF" w:rsidP="002622CC">
            <w:pPr>
              <w:spacing w:line="360" w:lineRule="auto"/>
              <w:rPr>
                <w:sz w:val="22"/>
                <w:szCs w:val="28"/>
                <w:lang w:eastAsia="en-US"/>
              </w:rPr>
            </w:pPr>
            <w:r w:rsidRPr="00362429">
              <w:rPr>
                <w:sz w:val="22"/>
                <w:szCs w:val="28"/>
                <w:lang w:eastAsia="en-US"/>
              </w:rPr>
              <w:t xml:space="preserve">Название </w:t>
            </w:r>
            <w:r w:rsidRPr="00362429">
              <w:rPr>
                <w:sz w:val="22"/>
                <w:szCs w:val="28"/>
                <w:lang w:val="en-US" w:eastAsia="en-US"/>
              </w:rPr>
              <w:t>IDE</w:t>
            </w:r>
          </w:p>
        </w:tc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B09B93" w14:textId="77777777" w:rsidR="005F14DF" w:rsidRPr="00362429" w:rsidRDefault="005F14DF" w:rsidP="002622CC">
            <w:pPr>
              <w:spacing w:line="360" w:lineRule="auto"/>
              <w:jc w:val="center"/>
              <w:rPr>
                <w:sz w:val="22"/>
                <w:szCs w:val="28"/>
                <w:lang w:val="en-US" w:eastAsia="en-US"/>
              </w:rPr>
            </w:pPr>
            <w:proofErr w:type="spellStart"/>
            <w:r w:rsidRPr="00362429">
              <w:rPr>
                <w:sz w:val="22"/>
                <w:szCs w:val="28"/>
              </w:rPr>
              <w:t>PhpStorm</w:t>
            </w:r>
            <w:proofErr w:type="spellEnd"/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4D56D5" w14:textId="77777777" w:rsidR="005F14DF" w:rsidRPr="00362429" w:rsidRDefault="005F14DF" w:rsidP="002622CC">
            <w:pPr>
              <w:spacing w:line="360" w:lineRule="auto"/>
              <w:jc w:val="center"/>
              <w:rPr>
                <w:sz w:val="22"/>
                <w:szCs w:val="28"/>
                <w:lang w:val="en-US" w:eastAsia="en-US"/>
              </w:rPr>
            </w:pPr>
            <w:proofErr w:type="spellStart"/>
            <w:r w:rsidRPr="00362429">
              <w:rPr>
                <w:sz w:val="22"/>
                <w:szCs w:val="28"/>
                <w:lang w:val="en-US"/>
              </w:rPr>
              <w:t>Aptana</w:t>
            </w:r>
            <w:proofErr w:type="spellEnd"/>
            <w:r w:rsidRPr="00362429">
              <w:rPr>
                <w:sz w:val="22"/>
                <w:szCs w:val="28"/>
              </w:rPr>
              <w:t xml:space="preserve"> </w:t>
            </w:r>
            <w:r w:rsidRPr="00362429">
              <w:rPr>
                <w:sz w:val="22"/>
                <w:szCs w:val="28"/>
                <w:lang w:val="en-US"/>
              </w:rPr>
              <w:t>Studio</w:t>
            </w:r>
          </w:p>
        </w:tc>
        <w:tc>
          <w:tcPr>
            <w:tcW w:w="1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08E998" w14:textId="77777777" w:rsidR="005F14DF" w:rsidRPr="00362429" w:rsidRDefault="005F14DF" w:rsidP="002622CC">
            <w:pPr>
              <w:spacing w:line="360" w:lineRule="auto"/>
              <w:jc w:val="center"/>
              <w:rPr>
                <w:sz w:val="22"/>
                <w:szCs w:val="28"/>
                <w:lang w:eastAsia="en-US"/>
              </w:rPr>
            </w:pPr>
            <w:proofErr w:type="spellStart"/>
            <w:r w:rsidRPr="00362429">
              <w:rPr>
                <w:sz w:val="22"/>
                <w:szCs w:val="28"/>
                <w:lang w:eastAsia="en-US"/>
              </w:rPr>
              <w:t>Atom</w:t>
            </w:r>
            <w:proofErr w:type="spellEnd"/>
          </w:p>
        </w:tc>
      </w:tr>
      <w:tr w:rsidR="005F14DF" w:rsidRPr="00AB5218" w14:paraId="35CA0BC9" w14:textId="77777777" w:rsidTr="00362429">
        <w:trPr>
          <w:trHeight w:val="1273"/>
        </w:trPr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05FEF53D" w14:textId="77777777" w:rsidR="005F14DF" w:rsidRPr="00362429" w:rsidRDefault="005F14DF" w:rsidP="002622CC">
            <w:pPr>
              <w:spacing w:line="360" w:lineRule="auto"/>
              <w:rPr>
                <w:sz w:val="22"/>
                <w:szCs w:val="28"/>
                <w:lang w:eastAsia="en-US"/>
              </w:rPr>
            </w:pPr>
            <w:r w:rsidRPr="00362429">
              <w:rPr>
                <w:sz w:val="22"/>
                <w:szCs w:val="28"/>
                <w:shd w:val="clear" w:color="auto" w:fill="FFFFFF"/>
                <w:lang w:eastAsia="en-US"/>
              </w:rPr>
              <w:t>Распространяется бесплатно</w:t>
            </w:r>
          </w:p>
        </w:tc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112E65A" w14:textId="77777777" w:rsidR="005F14DF" w:rsidRPr="00362429" w:rsidRDefault="005F14DF" w:rsidP="002622CC">
            <w:pPr>
              <w:pStyle w:val="a4"/>
              <w:spacing w:line="360" w:lineRule="auto"/>
              <w:ind w:left="0"/>
              <w:jc w:val="center"/>
              <w:rPr>
                <w:sz w:val="22"/>
                <w:szCs w:val="28"/>
              </w:rPr>
            </w:pPr>
            <w:r w:rsidRPr="00362429">
              <w:rPr>
                <w:sz w:val="22"/>
                <w:szCs w:val="28"/>
              </w:rPr>
              <w:t>-</w:t>
            </w:r>
          </w:p>
          <w:p w14:paraId="6D1BBF38" w14:textId="77777777" w:rsidR="005F14DF" w:rsidRPr="00362429" w:rsidRDefault="005F14DF" w:rsidP="002622CC">
            <w:pPr>
              <w:spacing w:line="360" w:lineRule="auto"/>
              <w:jc w:val="center"/>
              <w:rPr>
                <w:sz w:val="22"/>
                <w:szCs w:val="28"/>
                <w:lang w:val="en-US" w:eastAsia="en-US"/>
              </w:rPr>
            </w:pPr>
            <w:r w:rsidRPr="00362429">
              <w:rPr>
                <w:sz w:val="22"/>
                <w:szCs w:val="28"/>
                <w:lang w:val="en-US" w:eastAsia="en-US"/>
              </w:rPr>
              <w:t>(</w:t>
            </w:r>
            <w:r w:rsidRPr="00362429">
              <w:rPr>
                <w:sz w:val="22"/>
                <w:szCs w:val="28"/>
                <w:lang w:eastAsia="en-US"/>
              </w:rPr>
              <w:t>только студенческая</w:t>
            </w:r>
          </w:p>
          <w:p w14:paraId="5C83ADD8" w14:textId="77777777" w:rsidR="005F14DF" w:rsidRPr="00362429" w:rsidRDefault="005F14DF" w:rsidP="002622CC">
            <w:pPr>
              <w:spacing w:line="360" w:lineRule="auto"/>
              <w:jc w:val="center"/>
              <w:rPr>
                <w:sz w:val="22"/>
                <w:szCs w:val="28"/>
                <w:lang w:val="en-US" w:eastAsia="en-US"/>
              </w:rPr>
            </w:pPr>
            <w:r w:rsidRPr="00362429">
              <w:rPr>
                <w:sz w:val="22"/>
                <w:szCs w:val="28"/>
                <w:lang w:eastAsia="en-US"/>
              </w:rPr>
              <w:t>лицензия)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2B123E4" w14:textId="77777777" w:rsidR="005F14DF" w:rsidRPr="00362429" w:rsidRDefault="005F14DF" w:rsidP="002622CC">
            <w:pPr>
              <w:spacing w:line="360" w:lineRule="auto"/>
              <w:jc w:val="center"/>
              <w:rPr>
                <w:sz w:val="22"/>
                <w:szCs w:val="28"/>
                <w:lang w:eastAsia="en-US"/>
              </w:rPr>
            </w:pPr>
            <w:r w:rsidRPr="00362429">
              <w:rPr>
                <w:sz w:val="22"/>
                <w:szCs w:val="28"/>
                <w:lang w:val="en-US" w:eastAsia="en-US"/>
              </w:rPr>
              <w:t>+</w:t>
            </w:r>
          </w:p>
        </w:tc>
        <w:tc>
          <w:tcPr>
            <w:tcW w:w="101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0BAB54D" w14:textId="77777777" w:rsidR="005F14DF" w:rsidRPr="00362429" w:rsidRDefault="005F14DF" w:rsidP="002622CC">
            <w:pPr>
              <w:pStyle w:val="a4"/>
              <w:spacing w:line="360" w:lineRule="auto"/>
              <w:ind w:left="0"/>
              <w:jc w:val="center"/>
              <w:rPr>
                <w:sz w:val="22"/>
                <w:szCs w:val="28"/>
              </w:rPr>
            </w:pPr>
            <w:r w:rsidRPr="00362429">
              <w:rPr>
                <w:sz w:val="22"/>
                <w:szCs w:val="28"/>
              </w:rPr>
              <w:t>+</w:t>
            </w:r>
          </w:p>
        </w:tc>
      </w:tr>
      <w:tr w:rsidR="005F14DF" w:rsidRPr="00AB5218" w14:paraId="7C833E8E" w14:textId="77777777" w:rsidTr="00362429">
        <w:trPr>
          <w:trHeight w:val="99"/>
        </w:trPr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32FC6E" w14:textId="77777777" w:rsidR="005F14DF" w:rsidRPr="00362429" w:rsidRDefault="005F14DF" w:rsidP="002622CC">
            <w:pPr>
              <w:spacing w:line="360" w:lineRule="auto"/>
              <w:rPr>
                <w:sz w:val="22"/>
                <w:szCs w:val="28"/>
                <w:lang w:eastAsia="en-US"/>
              </w:rPr>
            </w:pPr>
            <w:r w:rsidRPr="00362429">
              <w:rPr>
                <w:sz w:val="22"/>
                <w:szCs w:val="28"/>
                <w:lang w:eastAsia="en-US"/>
              </w:rPr>
              <w:t>Автоматическое сохранение</w:t>
            </w:r>
          </w:p>
        </w:tc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0ADCB4" w14:textId="77777777" w:rsidR="005F14DF" w:rsidRPr="00362429" w:rsidRDefault="005F14DF" w:rsidP="002622CC">
            <w:pPr>
              <w:spacing w:line="360" w:lineRule="auto"/>
              <w:jc w:val="center"/>
              <w:rPr>
                <w:sz w:val="22"/>
                <w:szCs w:val="28"/>
                <w:lang w:eastAsia="en-US"/>
              </w:rPr>
            </w:pPr>
            <w:r w:rsidRPr="00362429">
              <w:rPr>
                <w:sz w:val="22"/>
                <w:szCs w:val="28"/>
                <w:lang w:eastAsia="en-US"/>
              </w:rPr>
              <w:t>+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C1CFF1" w14:textId="77777777" w:rsidR="005F14DF" w:rsidRPr="00362429" w:rsidRDefault="005F14DF" w:rsidP="002622CC">
            <w:pPr>
              <w:spacing w:line="360" w:lineRule="auto"/>
              <w:jc w:val="center"/>
              <w:rPr>
                <w:sz w:val="22"/>
                <w:szCs w:val="28"/>
                <w:lang w:eastAsia="en-US"/>
              </w:rPr>
            </w:pPr>
            <w:r w:rsidRPr="00362429">
              <w:rPr>
                <w:sz w:val="22"/>
                <w:szCs w:val="28"/>
                <w:lang w:eastAsia="en-US"/>
              </w:rPr>
              <w:t>+</w:t>
            </w:r>
          </w:p>
        </w:tc>
        <w:tc>
          <w:tcPr>
            <w:tcW w:w="1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30F6B" w14:textId="77777777" w:rsidR="005F14DF" w:rsidRPr="00362429" w:rsidRDefault="005F14DF" w:rsidP="002622CC">
            <w:pPr>
              <w:spacing w:line="360" w:lineRule="auto"/>
              <w:jc w:val="center"/>
              <w:rPr>
                <w:sz w:val="22"/>
                <w:szCs w:val="28"/>
                <w:lang w:eastAsia="en-US"/>
              </w:rPr>
            </w:pPr>
            <w:r w:rsidRPr="00362429">
              <w:rPr>
                <w:sz w:val="22"/>
                <w:szCs w:val="28"/>
                <w:lang w:eastAsia="en-US"/>
              </w:rPr>
              <w:t>+</w:t>
            </w:r>
          </w:p>
        </w:tc>
      </w:tr>
      <w:tr w:rsidR="005F14DF" w:rsidRPr="00AB5218" w14:paraId="2D75849C" w14:textId="77777777" w:rsidTr="00362429">
        <w:trPr>
          <w:trHeight w:val="262"/>
        </w:trPr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03C0C0" w14:textId="77777777" w:rsidR="005F14DF" w:rsidRPr="00362429" w:rsidRDefault="005F14DF" w:rsidP="002622CC">
            <w:pPr>
              <w:spacing w:line="360" w:lineRule="auto"/>
              <w:rPr>
                <w:sz w:val="22"/>
                <w:szCs w:val="28"/>
                <w:lang w:eastAsia="en-US"/>
              </w:rPr>
            </w:pPr>
            <w:r w:rsidRPr="00362429">
              <w:rPr>
                <w:sz w:val="22"/>
                <w:szCs w:val="28"/>
                <w:lang w:eastAsia="en-US"/>
              </w:rPr>
              <w:t>Подсказки по коду</w:t>
            </w:r>
          </w:p>
        </w:tc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0666A1" w14:textId="77777777" w:rsidR="005F14DF" w:rsidRPr="00362429" w:rsidRDefault="005F14DF" w:rsidP="002622CC">
            <w:pPr>
              <w:spacing w:line="360" w:lineRule="auto"/>
              <w:jc w:val="center"/>
              <w:rPr>
                <w:sz w:val="22"/>
                <w:szCs w:val="28"/>
                <w:lang w:val="en-US" w:eastAsia="en-US"/>
              </w:rPr>
            </w:pPr>
            <w:r w:rsidRPr="00362429">
              <w:rPr>
                <w:sz w:val="22"/>
                <w:szCs w:val="28"/>
                <w:lang w:val="en-US" w:eastAsia="en-US"/>
              </w:rPr>
              <w:t>+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9C2960" w14:textId="77777777" w:rsidR="005F14DF" w:rsidRPr="00362429" w:rsidRDefault="005F14DF" w:rsidP="002622CC">
            <w:pPr>
              <w:spacing w:line="360" w:lineRule="auto"/>
              <w:jc w:val="center"/>
              <w:rPr>
                <w:sz w:val="22"/>
                <w:szCs w:val="28"/>
                <w:lang w:eastAsia="en-US"/>
              </w:rPr>
            </w:pPr>
            <w:r w:rsidRPr="00362429">
              <w:rPr>
                <w:sz w:val="22"/>
                <w:szCs w:val="28"/>
                <w:lang w:eastAsia="en-US"/>
              </w:rPr>
              <w:t>+</w:t>
            </w:r>
          </w:p>
        </w:tc>
        <w:tc>
          <w:tcPr>
            <w:tcW w:w="1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EBF728" w14:textId="77777777" w:rsidR="005F14DF" w:rsidRPr="00362429" w:rsidRDefault="005F14DF" w:rsidP="002622CC">
            <w:pPr>
              <w:spacing w:line="360" w:lineRule="auto"/>
              <w:jc w:val="center"/>
              <w:rPr>
                <w:sz w:val="22"/>
                <w:szCs w:val="28"/>
                <w:lang w:eastAsia="en-US"/>
              </w:rPr>
            </w:pPr>
            <w:r w:rsidRPr="00362429">
              <w:rPr>
                <w:sz w:val="22"/>
                <w:szCs w:val="28"/>
                <w:lang w:eastAsia="en-US"/>
              </w:rPr>
              <w:t>+</w:t>
            </w:r>
          </w:p>
        </w:tc>
      </w:tr>
      <w:tr w:rsidR="005F14DF" w:rsidRPr="00AB5218" w14:paraId="5E4FAB89" w14:textId="77777777" w:rsidTr="00362429">
        <w:trPr>
          <w:trHeight w:val="272"/>
        </w:trPr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6D2EAA" w14:textId="77777777" w:rsidR="005F14DF" w:rsidRPr="00362429" w:rsidRDefault="005F14DF" w:rsidP="002622CC">
            <w:pPr>
              <w:spacing w:line="360" w:lineRule="auto"/>
              <w:rPr>
                <w:sz w:val="22"/>
                <w:szCs w:val="28"/>
                <w:lang w:eastAsia="en-US"/>
              </w:rPr>
            </w:pPr>
            <w:r w:rsidRPr="00362429">
              <w:rPr>
                <w:sz w:val="22"/>
                <w:szCs w:val="28"/>
                <w:shd w:val="clear" w:color="auto" w:fill="FFFFFF"/>
                <w:lang w:eastAsia="en-US"/>
              </w:rPr>
              <w:t>Интеграция с системой контроля версия (</w:t>
            </w:r>
            <w:r w:rsidRPr="00362429">
              <w:rPr>
                <w:sz w:val="22"/>
                <w:szCs w:val="28"/>
                <w:shd w:val="clear" w:color="auto" w:fill="FFFFFF"/>
                <w:lang w:val="en-US" w:eastAsia="en-US"/>
              </w:rPr>
              <w:t>GIT</w:t>
            </w:r>
            <w:r w:rsidRPr="00362429">
              <w:rPr>
                <w:sz w:val="22"/>
                <w:szCs w:val="28"/>
                <w:shd w:val="clear" w:color="auto" w:fill="FFFFFF"/>
                <w:lang w:eastAsia="en-US"/>
              </w:rPr>
              <w:t>)</w:t>
            </w:r>
          </w:p>
        </w:tc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A3E901" w14:textId="77777777" w:rsidR="005F14DF" w:rsidRPr="00362429" w:rsidRDefault="005F14DF" w:rsidP="002622CC">
            <w:pPr>
              <w:spacing w:line="360" w:lineRule="auto"/>
              <w:jc w:val="center"/>
              <w:rPr>
                <w:sz w:val="22"/>
                <w:szCs w:val="28"/>
                <w:lang w:val="en-US" w:eastAsia="en-US"/>
              </w:rPr>
            </w:pPr>
            <w:r w:rsidRPr="00362429">
              <w:rPr>
                <w:sz w:val="22"/>
                <w:szCs w:val="28"/>
                <w:lang w:val="en-US" w:eastAsia="en-US"/>
              </w:rPr>
              <w:t>+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2E9C82" w14:textId="77777777" w:rsidR="005F14DF" w:rsidRPr="00362429" w:rsidRDefault="005F14DF" w:rsidP="002622CC">
            <w:pPr>
              <w:spacing w:line="360" w:lineRule="auto"/>
              <w:jc w:val="center"/>
              <w:rPr>
                <w:sz w:val="22"/>
                <w:szCs w:val="28"/>
                <w:lang w:eastAsia="en-US"/>
              </w:rPr>
            </w:pPr>
            <w:r w:rsidRPr="00362429">
              <w:rPr>
                <w:sz w:val="22"/>
                <w:szCs w:val="28"/>
                <w:lang w:eastAsia="en-US"/>
              </w:rPr>
              <w:t>+</w:t>
            </w:r>
          </w:p>
        </w:tc>
        <w:tc>
          <w:tcPr>
            <w:tcW w:w="1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371C90" w14:textId="77777777" w:rsidR="005F14DF" w:rsidRPr="00362429" w:rsidRDefault="005F14DF" w:rsidP="002622CC">
            <w:pPr>
              <w:spacing w:line="360" w:lineRule="auto"/>
              <w:jc w:val="center"/>
              <w:rPr>
                <w:sz w:val="22"/>
                <w:szCs w:val="28"/>
                <w:lang w:eastAsia="en-US"/>
              </w:rPr>
            </w:pPr>
            <w:r w:rsidRPr="00362429">
              <w:rPr>
                <w:sz w:val="22"/>
                <w:szCs w:val="28"/>
                <w:lang w:eastAsia="en-US"/>
              </w:rPr>
              <w:t>+</w:t>
            </w:r>
          </w:p>
        </w:tc>
      </w:tr>
      <w:tr w:rsidR="005F14DF" w:rsidRPr="00AB5218" w14:paraId="7311C8C5" w14:textId="77777777" w:rsidTr="00362429">
        <w:trPr>
          <w:trHeight w:val="208"/>
        </w:trPr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747DEA" w14:textId="77777777" w:rsidR="005F14DF" w:rsidRPr="00362429" w:rsidRDefault="005F14DF" w:rsidP="002622CC">
            <w:pPr>
              <w:spacing w:line="360" w:lineRule="auto"/>
              <w:rPr>
                <w:sz w:val="22"/>
                <w:szCs w:val="28"/>
                <w:shd w:val="clear" w:color="auto" w:fill="FFFFFF"/>
                <w:lang w:eastAsia="en-US"/>
              </w:rPr>
            </w:pPr>
            <w:r w:rsidRPr="00362429">
              <w:rPr>
                <w:sz w:val="22"/>
                <w:szCs w:val="28"/>
                <w:shd w:val="clear" w:color="auto" w:fill="FFFFFF"/>
                <w:lang w:eastAsia="en-US"/>
              </w:rPr>
              <w:t>Возможность расширения функционала библиотеками</w:t>
            </w:r>
          </w:p>
        </w:tc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0F36FF" w14:textId="77777777" w:rsidR="005F14DF" w:rsidRPr="00362429" w:rsidRDefault="005F14DF" w:rsidP="002622CC">
            <w:pPr>
              <w:spacing w:line="360" w:lineRule="auto"/>
              <w:jc w:val="center"/>
              <w:rPr>
                <w:sz w:val="22"/>
                <w:szCs w:val="28"/>
                <w:lang w:eastAsia="en-US"/>
              </w:rPr>
            </w:pPr>
            <w:r w:rsidRPr="00362429">
              <w:rPr>
                <w:sz w:val="22"/>
                <w:szCs w:val="28"/>
                <w:lang w:eastAsia="en-US"/>
              </w:rPr>
              <w:t>+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BDCF4C" w14:textId="77777777" w:rsidR="005F14DF" w:rsidRPr="00362429" w:rsidRDefault="005F14DF" w:rsidP="002622CC">
            <w:pPr>
              <w:spacing w:line="360" w:lineRule="auto"/>
              <w:jc w:val="center"/>
              <w:rPr>
                <w:sz w:val="22"/>
                <w:szCs w:val="28"/>
                <w:lang w:eastAsia="en-US"/>
              </w:rPr>
            </w:pPr>
            <w:r w:rsidRPr="00362429">
              <w:rPr>
                <w:sz w:val="22"/>
                <w:szCs w:val="28"/>
                <w:lang w:eastAsia="en-US"/>
              </w:rPr>
              <w:t>+</w:t>
            </w:r>
          </w:p>
        </w:tc>
        <w:tc>
          <w:tcPr>
            <w:tcW w:w="1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C65759" w14:textId="77777777" w:rsidR="005F14DF" w:rsidRPr="00362429" w:rsidRDefault="005F14DF" w:rsidP="002622CC">
            <w:pPr>
              <w:spacing w:line="360" w:lineRule="auto"/>
              <w:jc w:val="center"/>
              <w:rPr>
                <w:sz w:val="22"/>
                <w:szCs w:val="28"/>
                <w:lang w:eastAsia="en-US"/>
              </w:rPr>
            </w:pPr>
            <w:r w:rsidRPr="00362429">
              <w:rPr>
                <w:sz w:val="22"/>
                <w:szCs w:val="28"/>
                <w:lang w:eastAsia="en-US"/>
              </w:rPr>
              <w:t>+</w:t>
            </w:r>
          </w:p>
        </w:tc>
      </w:tr>
      <w:tr w:rsidR="005F14DF" w:rsidRPr="00AB5218" w14:paraId="33C75FE1" w14:textId="77777777" w:rsidTr="00362429">
        <w:trPr>
          <w:trHeight w:val="222"/>
        </w:trPr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502CCC" w14:textId="77777777" w:rsidR="005F14DF" w:rsidRPr="00362429" w:rsidRDefault="005F14DF" w:rsidP="002622CC">
            <w:pPr>
              <w:spacing w:line="360" w:lineRule="auto"/>
              <w:rPr>
                <w:sz w:val="22"/>
                <w:szCs w:val="28"/>
                <w:shd w:val="clear" w:color="auto" w:fill="FFFFFF"/>
                <w:lang w:eastAsia="en-US"/>
              </w:rPr>
            </w:pPr>
            <w:r w:rsidRPr="00362429">
              <w:rPr>
                <w:sz w:val="22"/>
                <w:szCs w:val="28"/>
                <w:shd w:val="clear" w:color="auto" w:fill="FFFFFF"/>
                <w:lang w:eastAsia="en-US"/>
              </w:rPr>
              <w:t xml:space="preserve">Заточен под </w:t>
            </w:r>
            <w:r w:rsidRPr="00362429">
              <w:rPr>
                <w:sz w:val="22"/>
                <w:szCs w:val="28"/>
                <w:shd w:val="clear" w:color="auto" w:fill="FFFFFF"/>
                <w:lang w:val="en-US" w:eastAsia="en-US"/>
              </w:rPr>
              <w:t>Php-</w:t>
            </w:r>
            <w:r w:rsidRPr="00362429">
              <w:rPr>
                <w:sz w:val="22"/>
                <w:szCs w:val="28"/>
                <w:shd w:val="clear" w:color="auto" w:fill="FFFFFF"/>
                <w:lang w:eastAsia="en-US"/>
              </w:rPr>
              <w:t>разработку</w:t>
            </w:r>
          </w:p>
        </w:tc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D35211" w14:textId="77777777" w:rsidR="005F14DF" w:rsidRPr="00362429" w:rsidRDefault="005F14DF" w:rsidP="002622CC">
            <w:pPr>
              <w:spacing w:line="360" w:lineRule="auto"/>
              <w:jc w:val="center"/>
              <w:rPr>
                <w:sz w:val="22"/>
                <w:szCs w:val="28"/>
                <w:lang w:val="en-US" w:eastAsia="en-US"/>
              </w:rPr>
            </w:pPr>
            <w:r w:rsidRPr="00362429">
              <w:rPr>
                <w:sz w:val="22"/>
                <w:szCs w:val="28"/>
                <w:lang w:val="en-US" w:eastAsia="en-US"/>
              </w:rPr>
              <w:t>+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004CB7" w14:textId="77777777" w:rsidR="005F14DF" w:rsidRPr="00362429" w:rsidRDefault="005F14DF" w:rsidP="002622CC">
            <w:pPr>
              <w:spacing w:line="360" w:lineRule="auto"/>
              <w:jc w:val="center"/>
              <w:rPr>
                <w:sz w:val="22"/>
                <w:szCs w:val="28"/>
                <w:lang w:eastAsia="en-US"/>
              </w:rPr>
            </w:pPr>
            <w:r w:rsidRPr="00362429">
              <w:rPr>
                <w:sz w:val="22"/>
                <w:szCs w:val="28"/>
                <w:lang w:eastAsia="en-US"/>
              </w:rPr>
              <w:t>-</w:t>
            </w:r>
          </w:p>
        </w:tc>
        <w:tc>
          <w:tcPr>
            <w:tcW w:w="1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8BC9BE" w14:textId="77777777" w:rsidR="005F14DF" w:rsidRPr="00362429" w:rsidRDefault="005F14DF" w:rsidP="002622CC">
            <w:pPr>
              <w:spacing w:line="360" w:lineRule="auto"/>
              <w:jc w:val="center"/>
              <w:rPr>
                <w:sz w:val="22"/>
                <w:szCs w:val="28"/>
                <w:lang w:eastAsia="en-US"/>
              </w:rPr>
            </w:pPr>
            <w:r w:rsidRPr="00362429">
              <w:rPr>
                <w:sz w:val="22"/>
                <w:szCs w:val="28"/>
                <w:lang w:eastAsia="en-US"/>
              </w:rPr>
              <w:t>-</w:t>
            </w:r>
          </w:p>
        </w:tc>
      </w:tr>
      <w:tr w:rsidR="005F14DF" w:rsidRPr="00AB5218" w14:paraId="4CD507E3" w14:textId="77777777" w:rsidTr="00362429">
        <w:trPr>
          <w:trHeight w:val="63"/>
        </w:trPr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B61D20" w14:textId="77777777" w:rsidR="005F14DF" w:rsidRPr="00362429" w:rsidRDefault="005F14DF" w:rsidP="002622CC">
            <w:pPr>
              <w:spacing w:line="360" w:lineRule="auto"/>
              <w:rPr>
                <w:sz w:val="22"/>
                <w:szCs w:val="28"/>
                <w:shd w:val="clear" w:color="auto" w:fill="FFFFFF"/>
                <w:lang w:val="en-US" w:eastAsia="en-US"/>
              </w:rPr>
            </w:pPr>
            <w:r w:rsidRPr="00362429">
              <w:rPr>
                <w:sz w:val="22"/>
                <w:szCs w:val="28"/>
                <w:shd w:val="clear" w:color="auto" w:fill="FFFFFF"/>
                <w:lang w:eastAsia="en-US"/>
              </w:rPr>
              <w:t xml:space="preserve">Поддержка </w:t>
            </w:r>
            <w:r w:rsidRPr="00362429">
              <w:rPr>
                <w:sz w:val="22"/>
                <w:szCs w:val="28"/>
                <w:shd w:val="clear" w:color="auto" w:fill="FFFFFF"/>
                <w:lang w:val="en-US" w:eastAsia="en-US"/>
              </w:rPr>
              <w:t>CSS/HTML/JS</w:t>
            </w:r>
          </w:p>
        </w:tc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87F4B2" w14:textId="77777777" w:rsidR="005F14DF" w:rsidRPr="00362429" w:rsidRDefault="005F14DF" w:rsidP="002622CC">
            <w:pPr>
              <w:spacing w:line="360" w:lineRule="auto"/>
              <w:jc w:val="center"/>
              <w:rPr>
                <w:sz w:val="22"/>
                <w:szCs w:val="28"/>
                <w:lang w:val="en-US" w:eastAsia="en-US"/>
              </w:rPr>
            </w:pPr>
            <w:r w:rsidRPr="00362429">
              <w:rPr>
                <w:sz w:val="22"/>
                <w:szCs w:val="28"/>
                <w:lang w:val="en-US" w:eastAsia="en-US"/>
              </w:rPr>
              <w:t>+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C3209E" w14:textId="77777777" w:rsidR="005F14DF" w:rsidRPr="00362429" w:rsidRDefault="005F14DF" w:rsidP="002622CC">
            <w:pPr>
              <w:spacing w:line="360" w:lineRule="auto"/>
              <w:jc w:val="center"/>
              <w:rPr>
                <w:sz w:val="22"/>
                <w:szCs w:val="28"/>
                <w:lang w:val="en-US" w:eastAsia="en-US"/>
              </w:rPr>
            </w:pPr>
            <w:r w:rsidRPr="00362429">
              <w:rPr>
                <w:sz w:val="22"/>
                <w:szCs w:val="28"/>
                <w:lang w:val="en-US" w:eastAsia="en-US"/>
              </w:rPr>
              <w:t>+</w:t>
            </w:r>
          </w:p>
        </w:tc>
        <w:tc>
          <w:tcPr>
            <w:tcW w:w="1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C7109D" w14:textId="77777777" w:rsidR="005F14DF" w:rsidRPr="00362429" w:rsidRDefault="005F14DF" w:rsidP="002622CC">
            <w:pPr>
              <w:spacing w:line="360" w:lineRule="auto"/>
              <w:jc w:val="center"/>
              <w:rPr>
                <w:sz w:val="22"/>
                <w:szCs w:val="28"/>
                <w:lang w:eastAsia="en-US"/>
              </w:rPr>
            </w:pPr>
            <w:r w:rsidRPr="00362429">
              <w:rPr>
                <w:sz w:val="22"/>
                <w:szCs w:val="28"/>
                <w:lang w:eastAsia="en-US"/>
              </w:rPr>
              <w:t>+</w:t>
            </w:r>
          </w:p>
        </w:tc>
      </w:tr>
      <w:tr w:rsidR="005F14DF" w:rsidRPr="00AB5218" w14:paraId="68E1ECCE" w14:textId="77777777" w:rsidTr="00362429">
        <w:trPr>
          <w:trHeight w:val="63"/>
        </w:trPr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9C79CB" w14:textId="77777777" w:rsidR="005F14DF" w:rsidRPr="00362429" w:rsidRDefault="005F14DF" w:rsidP="002622CC">
            <w:pPr>
              <w:spacing w:line="360" w:lineRule="auto"/>
              <w:rPr>
                <w:sz w:val="22"/>
                <w:szCs w:val="28"/>
                <w:shd w:val="clear" w:color="auto" w:fill="FFFFFF"/>
                <w:lang w:eastAsia="en-US"/>
              </w:rPr>
            </w:pPr>
            <w:r w:rsidRPr="00362429">
              <w:rPr>
                <w:sz w:val="22"/>
                <w:szCs w:val="28"/>
                <w:shd w:val="clear" w:color="auto" w:fill="FFFFFF"/>
                <w:lang w:eastAsia="en-US"/>
              </w:rPr>
              <w:t>Комфортное использование на слабых ПК</w:t>
            </w:r>
          </w:p>
        </w:tc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F9218F" w14:textId="77777777" w:rsidR="005F14DF" w:rsidRPr="00362429" w:rsidRDefault="005F14DF" w:rsidP="002622CC">
            <w:pPr>
              <w:spacing w:line="360" w:lineRule="auto"/>
              <w:jc w:val="center"/>
              <w:rPr>
                <w:sz w:val="22"/>
                <w:szCs w:val="28"/>
                <w:lang w:eastAsia="en-US"/>
              </w:rPr>
            </w:pPr>
            <w:r w:rsidRPr="00362429">
              <w:rPr>
                <w:sz w:val="22"/>
                <w:szCs w:val="28"/>
                <w:lang w:eastAsia="en-US"/>
              </w:rPr>
              <w:t>+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89495C" w14:textId="77777777" w:rsidR="005F14DF" w:rsidRPr="00362429" w:rsidRDefault="005F14DF" w:rsidP="002622CC">
            <w:pPr>
              <w:spacing w:line="360" w:lineRule="auto"/>
              <w:jc w:val="center"/>
              <w:rPr>
                <w:sz w:val="22"/>
                <w:szCs w:val="28"/>
                <w:lang w:eastAsia="en-US"/>
              </w:rPr>
            </w:pPr>
            <w:r w:rsidRPr="00362429">
              <w:rPr>
                <w:sz w:val="22"/>
                <w:szCs w:val="28"/>
                <w:lang w:eastAsia="en-US"/>
              </w:rPr>
              <w:t>+</w:t>
            </w:r>
          </w:p>
        </w:tc>
        <w:tc>
          <w:tcPr>
            <w:tcW w:w="1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D0232A" w14:textId="77777777" w:rsidR="005F14DF" w:rsidRPr="00362429" w:rsidRDefault="005F14DF" w:rsidP="002622CC">
            <w:pPr>
              <w:spacing w:line="360" w:lineRule="auto"/>
              <w:jc w:val="center"/>
              <w:rPr>
                <w:sz w:val="22"/>
                <w:szCs w:val="28"/>
                <w:lang w:eastAsia="en-US"/>
              </w:rPr>
            </w:pPr>
            <w:r w:rsidRPr="00362429">
              <w:rPr>
                <w:sz w:val="22"/>
                <w:szCs w:val="28"/>
                <w:lang w:eastAsia="en-US"/>
              </w:rPr>
              <w:t>+</w:t>
            </w:r>
          </w:p>
        </w:tc>
      </w:tr>
    </w:tbl>
    <w:p w14:paraId="3E467FEA" w14:textId="77777777" w:rsidR="005F14DF" w:rsidRPr="00AB5218" w:rsidRDefault="005F14DF" w:rsidP="002622CC">
      <w:pPr>
        <w:spacing w:before="240" w:line="360" w:lineRule="auto"/>
        <w:ind w:firstLine="851"/>
        <w:jc w:val="both"/>
        <w:rPr>
          <w:sz w:val="28"/>
          <w:szCs w:val="28"/>
        </w:rPr>
      </w:pPr>
      <w:r w:rsidRPr="00AB5218">
        <w:rPr>
          <w:sz w:val="28"/>
          <w:szCs w:val="28"/>
        </w:rPr>
        <w:lastRenderedPageBreak/>
        <w:t xml:space="preserve">Таким образом, после рассмотрения вариантов средств разработок, было принято решение использовать </w:t>
      </w:r>
      <w:proofErr w:type="spellStart"/>
      <w:r w:rsidRPr="00AB5218">
        <w:rPr>
          <w:sz w:val="28"/>
          <w:szCs w:val="28"/>
        </w:rPr>
        <w:t>PhpStorm</w:t>
      </w:r>
      <w:proofErr w:type="spellEnd"/>
      <w:r w:rsidRPr="00AB5218">
        <w:rPr>
          <w:sz w:val="28"/>
          <w:szCs w:val="28"/>
        </w:rPr>
        <w:t>.</w:t>
      </w:r>
    </w:p>
    <w:p w14:paraId="31A60F1F" w14:textId="77777777" w:rsidR="005F14DF" w:rsidRDefault="005F14DF" w:rsidP="002622CC">
      <w:pPr>
        <w:spacing w:line="360" w:lineRule="auto"/>
        <w:rPr>
          <w:sz w:val="28"/>
        </w:rPr>
      </w:pPr>
      <w:bookmarkStart w:id="17" w:name="_Toc105223120"/>
      <w:r w:rsidRPr="00FE380F">
        <w:rPr>
          <w:sz w:val="28"/>
        </w:rPr>
        <w:t xml:space="preserve">Основные преимущества </w:t>
      </w:r>
      <w:proofErr w:type="spellStart"/>
      <w:r w:rsidRPr="00FE380F">
        <w:rPr>
          <w:sz w:val="28"/>
        </w:rPr>
        <w:t>PHPStorm</w:t>
      </w:r>
      <w:proofErr w:type="spellEnd"/>
      <w:r w:rsidRPr="00FE380F">
        <w:rPr>
          <w:sz w:val="28"/>
        </w:rPr>
        <w:t>:</w:t>
      </w:r>
    </w:p>
    <w:p w14:paraId="2A62A871" w14:textId="77777777" w:rsidR="00CF64F3" w:rsidRDefault="005F14DF" w:rsidP="00A75A3A">
      <w:pPr>
        <w:pStyle w:val="a4"/>
        <w:numPr>
          <w:ilvl w:val="0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proofErr w:type="spellStart"/>
      <w:r w:rsidRPr="00314689">
        <w:rPr>
          <w:sz w:val="28"/>
          <w:szCs w:val="28"/>
        </w:rPr>
        <w:t>PhpStorm</w:t>
      </w:r>
      <w:proofErr w:type="spellEnd"/>
      <w:r w:rsidRPr="00314689">
        <w:rPr>
          <w:sz w:val="28"/>
          <w:szCs w:val="28"/>
        </w:rPr>
        <w:t xml:space="preserve"> идеально подходит для работы с </w:t>
      </w:r>
      <w:proofErr w:type="spellStart"/>
      <w:r w:rsidRPr="00314689">
        <w:rPr>
          <w:sz w:val="28"/>
          <w:szCs w:val="28"/>
        </w:rPr>
        <w:t>Symfony</w:t>
      </w:r>
      <w:proofErr w:type="spellEnd"/>
      <w:r w:rsidRPr="00314689">
        <w:rPr>
          <w:sz w:val="28"/>
          <w:szCs w:val="28"/>
        </w:rPr>
        <w:t xml:space="preserve">, </w:t>
      </w:r>
      <w:proofErr w:type="spellStart"/>
      <w:r w:rsidRPr="00314689">
        <w:rPr>
          <w:sz w:val="28"/>
          <w:szCs w:val="28"/>
        </w:rPr>
        <w:t>Drupal</w:t>
      </w:r>
      <w:proofErr w:type="spellEnd"/>
      <w:r w:rsidRPr="00314689">
        <w:rPr>
          <w:sz w:val="28"/>
          <w:szCs w:val="28"/>
        </w:rPr>
        <w:t xml:space="preserve">, </w:t>
      </w:r>
      <w:proofErr w:type="spellStart"/>
      <w:r w:rsidRPr="00314689">
        <w:rPr>
          <w:sz w:val="28"/>
          <w:szCs w:val="28"/>
        </w:rPr>
        <w:t>WordPress</w:t>
      </w:r>
      <w:proofErr w:type="spellEnd"/>
      <w:r w:rsidRPr="00314689">
        <w:rPr>
          <w:sz w:val="28"/>
          <w:szCs w:val="28"/>
        </w:rPr>
        <w:t xml:space="preserve">, </w:t>
      </w:r>
      <w:proofErr w:type="spellStart"/>
      <w:r w:rsidRPr="00314689">
        <w:rPr>
          <w:sz w:val="28"/>
          <w:szCs w:val="28"/>
        </w:rPr>
        <w:t>Zend</w:t>
      </w:r>
      <w:proofErr w:type="spellEnd"/>
      <w:r w:rsidRPr="00314689">
        <w:rPr>
          <w:sz w:val="28"/>
          <w:szCs w:val="28"/>
        </w:rPr>
        <w:t xml:space="preserve"> </w:t>
      </w:r>
      <w:proofErr w:type="spellStart"/>
      <w:r w:rsidRPr="00314689">
        <w:rPr>
          <w:sz w:val="28"/>
          <w:szCs w:val="28"/>
        </w:rPr>
        <w:t>Framework</w:t>
      </w:r>
      <w:proofErr w:type="spellEnd"/>
      <w:r w:rsidRPr="00314689">
        <w:rPr>
          <w:sz w:val="28"/>
          <w:szCs w:val="28"/>
        </w:rPr>
        <w:t xml:space="preserve">, </w:t>
      </w:r>
      <w:proofErr w:type="spellStart"/>
      <w:r w:rsidRPr="00314689">
        <w:rPr>
          <w:sz w:val="28"/>
          <w:szCs w:val="28"/>
        </w:rPr>
        <w:t>Laravel</w:t>
      </w:r>
      <w:proofErr w:type="spellEnd"/>
      <w:r w:rsidRPr="00314689">
        <w:rPr>
          <w:sz w:val="28"/>
          <w:szCs w:val="28"/>
        </w:rPr>
        <w:t xml:space="preserve">, </w:t>
      </w:r>
      <w:proofErr w:type="spellStart"/>
      <w:r w:rsidRPr="00314689">
        <w:rPr>
          <w:sz w:val="28"/>
          <w:szCs w:val="28"/>
        </w:rPr>
        <w:t>Magento</w:t>
      </w:r>
      <w:proofErr w:type="spellEnd"/>
      <w:r w:rsidRPr="00314689">
        <w:rPr>
          <w:sz w:val="28"/>
          <w:szCs w:val="28"/>
        </w:rPr>
        <w:t xml:space="preserve">, </w:t>
      </w:r>
      <w:proofErr w:type="spellStart"/>
      <w:r w:rsidRPr="00314689">
        <w:rPr>
          <w:sz w:val="28"/>
          <w:szCs w:val="28"/>
        </w:rPr>
        <w:t>Joomla</w:t>
      </w:r>
      <w:proofErr w:type="spellEnd"/>
      <w:r w:rsidRPr="00314689">
        <w:rPr>
          <w:sz w:val="28"/>
          <w:szCs w:val="28"/>
        </w:rPr>
        <w:t xml:space="preserve">!, </w:t>
      </w:r>
      <w:proofErr w:type="spellStart"/>
      <w:r w:rsidRPr="00314689">
        <w:rPr>
          <w:sz w:val="28"/>
          <w:szCs w:val="28"/>
        </w:rPr>
        <w:t>CakePHP</w:t>
      </w:r>
      <w:proofErr w:type="spellEnd"/>
      <w:r w:rsidRPr="00314689">
        <w:rPr>
          <w:sz w:val="28"/>
          <w:szCs w:val="28"/>
        </w:rPr>
        <w:t xml:space="preserve">, </w:t>
      </w:r>
      <w:proofErr w:type="spellStart"/>
      <w:r w:rsidRPr="00314689">
        <w:rPr>
          <w:sz w:val="28"/>
          <w:szCs w:val="28"/>
        </w:rPr>
        <w:t>Yii</w:t>
      </w:r>
      <w:proofErr w:type="spellEnd"/>
      <w:r w:rsidRPr="00314689">
        <w:rPr>
          <w:sz w:val="28"/>
          <w:szCs w:val="28"/>
        </w:rPr>
        <w:t xml:space="preserve"> и другими фреймворками.</w:t>
      </w:r>
    </w:p>
    <w:p w14:paraId="4FCFE787" w14:textId="77777777" w:rsidR="00CF64F3" w:rsidRDefault="005F14DF" w:rsidP="00A75A3A">
      <w:pPr>
        <w:pStyle w:val="a4"/>
        <w:numPr>
          <w:ilvl w:val="0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proofErr w:type="spellStart"/>
      <w:r w:rsidRPr="00CF64F3">
        <w:rPr>
          <w:sz w:val="28"/>
          <w:szCs w:val="28"/>
        </w:rPr>
        <w:t>PhpStorm</w:t>
      </w:r>
      <w:proofErr w:type="spellEnd"/>
      <w:r w:rsidRPr="00CF64F3">
        <w:rPr>
          <w:sz w:val="28"/>
          <w:szCs w:val="28"/>
        </w:rPr>
        <w:t xml:space="preserve"> глубоко анализирует структуру кода, поддерживая все возможности языка PHP как в новых, так и в </w:t>
      </w:r>
      <w:proofErr w:type="spellStart"/>
      <w:r w:rsidRPr="00CF64F3">
        <w:rPr>
          <w:sz w:val="28"/>
          <w:szCs w:val="28"/>
        </w:rPr>
        <w:t>legacy</w:t>
      </w:r>
      <w:proofErr w:type="spellEnd"/>
      <w:r w:rsidRPr="00CF64F3">
        <w:rPr>
          <w:sz w:val="28"/>
          <w:szCs w:val="28"/>
        </w:rPr>
        <w:t>-проектах.</w:t>
      </w:r>
    </w:p>
    <w:p w14:paraId="41A57751" w14:textId="77777777" w:rsidR="00CF64F3" w:rsidRDefault="005F14DF" w:rsidP="00A75A3A">
      <w:pPr>
        <w:pStyle w:val="a4"/>
        <w:numPr>
          <w:ilvl w:val="0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F64F3">
        <w:rPr>
          <w:sz w:val="28"/>
          <w:szCs w:val="28"/>
        </w:rPr>
        <w:t xml:space="preserve">В </w:t>
      </w:r>
      <w:proofErr w:type="spellStart"/>
      <w:r w:rsidRPr="00CF64F3">
        <w:rPr>
          <w:sz w:val="28"/>
          <w:szCs w:val="28"/>
        </w:rPr>
        <w:t>PhpStorm</w:t>
      </w:r>
      <w:proofErr w:type="spellEnd"/>
      <w:r w:rsidRPr="00CF64F3">
        <w:rPr>
          <w:sz w:val="28"/>
          <w:szCs w:val="28"/>
        </w:rPr>
        <w:t xml:space="preserve"> вы можете работать с самыми современными технологиями: HTML 5, CSS, </w:t>
      </w:r>
      <w:proofErr w:type="spellStart"/>
      <w:r w:rsidRPr="00CF64F3">
        <w:rPr>
          <w:sz w:val="28"/>
          <w:szCs w:val="28"/>
        </w:rPr>
        <w:t>Sass</w:t>
      </w:r>
      <w:proofErr w:type="spellEnd"/>
      <w:r w:rsidRPr="00CF64F3">
        <w:rPr>
          <w:sz w:val="28"/>
          <w:szCs w:val="28"/>
        </w:rPr>
        <w:t xml:space="preserve">, </w:t>
      </w:r>
      <w:proofErr w:type="spellStart"/>
      <w:r w:rsidRPr="00CF64F3">
        <w:rPr>
          <w:sz w:val="28"/>
          <w:szCs w:val="28"/>
        </w:rPr>
        <w:t>Less</w:t>
      </w:r>
      <w:proofErr w:type="spellEnd"/>
      <w:r w:rsidRPr="00CF64F3">
        <w:rPr>
          <w:sz w:val="28"/>
          <w:szCs w:val="28"/>
        </w:rPr>
        <w:t xml:space="preserve">, </w:t>
      </w:r>
      <w:proofErr w:type="spellStart"/>
      <w:r w:rsidRPr="00CF64F3">
        <w:rPr>
          <w:sz w:val="28"/>
          <w:szCs w:val="28"/>
        </w:rPr>
        <w:t>Stylus</w:t>
      </w:r>
      <w:proofErr w:type="spellEnd"/>
      <w:r w:rsidRPr="00CF64F3">
        <w:rPr>
          <w:sz w:val="28"/>
          <w:szCs w:val="28"/>
        </w:rPr>
        <w:t xml:space="preserve">, </w:t>
      </w:r>
      <w:proofErr w:type="spellStart"/>
      <w:r w:rsidRPr="00CF64F3">
        <w:rPr>
          <w:sz w:val="28"/>
          <w:szCs w:val="28"/>
        </w:rPr>
        <w:t>CoffeeScript</w:t>
      </w:r>
      <w:proofErr w:type="spellEnd"/>
      <w:r w:rsidRPr="00CF64F3">
        <w:rPr>
          <w:sz w:val="28"/>
          <w:szCs w:val="28"/>
        </w:rPr>
        <w:t xml:space="preserve">, </w:t>
      </w:r>
      <w:proofErr w:type="spellStart"/>
      <w:r w:rsidRPr="00CF64F3">
        <w:rPr>
          <w:sz w:val="28"/>
          <w:szCs w:val="28"/>
        </w:rPr>
        <w:t>TypeScript</w:t>
      </w:r>
      <w:proofErr w:type="spellEnd"/>
      <w:r w:rsidRPr="00CF64F3">
        <w:rPr>
          <w:sz w:val="28"/>
          <w:szCs w:val="28"/>
        </w:rPr>
        <w:t xml:space="preserve">, </w:t>
      </w:r>
      <w:proofErr w:type="spellStart"/>
      <w:r w:rsidRPr="00CF64F3">
        <w:rPr>
          <w:sz w:val="28"/>
          <w:szCs w:val="28"/>
        </w:rPr>
        <w:t>Emmet</w:t>
      </w:r>
      <w:proofErr w:type="spellEnd"/>
      <w:r w:rsidRPr="00CF64F3">
        <w:rPr>
          <w:sz w:val="28"/>
          <w:szCs w:val="28"/>
        </w:rPr>
        <w:t xml:space="preserve"> и </w:t>
      </w:r>
      <w:proofErr w:type="spellStart"/>
      <w:r w:rsidRPr="00CF64F3">
        <w:rPr>
          <w:sz w:val="28"/>
          <w:szCs w:val="28"/>
        </w:rPr>
        <w:t>JavaScript</w:t>
      </w:r>
      <w:proofErr w:type="spellEnd"/>
      <w:r w:rsidRPr="00CF64F3">
        <w:rPr>
          <w:sz w:val="28"/>
          <w:szCs w:val="28"/>
        </w:rPr>
        <w:t xml:space="preserve">. При этом будут доступны рефакторинг, отладка и юнит-тестирование. Благодаря функции </w:t>
      </w:r>
      <w:proofErr w:type="spellStart"/>
      <w:r w:rsidRPr="00CF64F3">
        <w:rPr>
          <w:sz w:val="28"/>
          <w:szCs w:val="28"/>
        </w:rPr>
        <w:t>Live</w:t>
      </w:r>
      <w:proofErr w:type="spellEnd"/>
      <w:r w:rsidRPr="00CF64F3">
        <w:rPr>
          <w:sz w:val="28"/>
          <w:szCs w:val="28"/>
        </w:rPr>
        <w:t xml:space="preserve"> </w:t>
      </w:r>
      <w:proofErr w:type="spellStart"/>
      <w:r w:rsidRPr="00CF64F3">
        <w:rPr>
          <w:sz w:val="28"/>
          <w:szCs w:val="28"/>
        </w:rPr>
        <w:t>Edit</w:t>
      </w:r>
      <w:proofErr w:type="spellEnd"/>
      <w:r w:rsidRPr="00CF64F3">
        <w:rPr>
          <w:sz w:val="28"/>
          <w:szCs w:val="28"/>
        </w:rPr>
        <w:t xml:space="preserve"> все изменения можно тут же посмотреть в браузере.</w:t>
      </w:r>
    </w:p>
    <w:p w14:paraId="3245214E" w14:textId="77777777" w:rsidR="00CF64F3" w:rsidRDefault="005F14DF" w:rsidP="00A75A3A">
      <w:pPr>
        <w:pStyle w:val="a4"/>
        <w:numPr>
          <w:ilvl w:val="0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F64F3">
        <w:rPr>
          <w:sz w:val="28"/>
          <w:szCs w:val="28"/>
        </w:rPr>
        <w:t xml:space="preserve">Рутинные операции удобно выполнять прямо в </w:t>
      </w:r>
      <w:proofErr w:type="spellStart"/>
      <w:r w:rsidRPr="00CF64F3">
        <w:rPr>
          <w:sz w:val="28"/>
          <w:szCs w:val="28"/>
        </w:rPr>
        <w:t>PhpStorm</w:t>
      </w:r>
      <w:proofErr w:type="spellEnd"/>
      <w:r w:rsidRPr="00CF64F3">
        <w:rPr>
          <w:sz w:val="28"/>
          <w:szCs w:val="28"/>
        </w:rPr>
        <w:t xml:space="preserve">. IDE интегрирована с системами контроля версий, поддерживает удаленное развертывание, базы данных и SQL, инструменты командной строки, </w:t>
      </w:r>
      <w:proofErr w:type="spellStart"/>
      <w:r w:rsidRPr="00CF64F3">
        <w:rPr>
          <w:sz w:val="28"/>
          <w:szCs w:val="28"/>
        </w:rPr>
        <w:t>Docker</w:t>
      </w:r>
      <w:proofErr w:type="spellEnd"/>
      <w:r w:rsidRPr="00CF64F3">
        <w:rPr>
          <w:sz w:val="28"/>
          <w:szCs w:val="28"/>
        </w:rPr>
        <w:t xml:space="preserve">, </w:t>
      </w:r>
      <w:proofErr w:type="spellStart"/>
      <w:r w:rsidRPr="00CF64F3">
        <w:rPr>
          <w:sz w:val="28"/>
          <w:szCs w:val="28"/>
        </w:rPr>
        <w:t>Composer</w:t>
      </w:r>
      <w:proofErr w:type="spellEnd"/>
      <w:r w:rsidRPr="00CF64F3">
        <w:rPr>
          <w:sz w:val="28"/>
          <w:szCs w:val="28"/>
        </w:rPr>
        <w:t>, REST-клиент и многие другие инструменты.</w:t>
      </w:r>
    </w:p>
    <w:p w14:paraId="0B4AC9E6" w14:textId="77777777" w:rsidR="00CF64F3" w:rsidRDefault="005F14DF" w:rsidP="00A75A3A">
      <w:pPr>
        <w:pStyle w:val="a4"/>
        <w:numPr>
          <w:ilvl w:val="0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proofErr w:type="spellStart"/>
      <w:r w:rsidRPr="00CF64F3">
        <w:rPr>
          <w:sz w:val="28"/>
          <w:szCs w:val="28"/>
        </w:rPr>
        <w:t>PhpStorm</w:t>
      </w:r>
      <w:proofErr w:type="spellEnd"/>
      <w:r w:rsidRPr="00CF64F3">
        <w:rPr>
          <w:sz w:val="28"/>
          <w:szCs w:val="28"/>
        </w:rPr>
        <w:t xml:space="preserve"> включает в себя всю функциональность </w:t>
      </w:r>
      <w:proofErr w:type="spellStart"/>
      <w:r w:rsidRPr="00CF64F3">
        <w:rPr>
          <w:sz w:val="28"/>
          <w:szCs w:val="28"/>
        </w:rPr>
        <w:t>WebStorm</w:t>
      </w:r>
      <w:proofErr w:type="spellEnd"/>
      <w:r w:rsidRPr="00CF64F3">
        <w:rPr>
          <w:sz w:val="28"/>
          <w:szCs w:val="28"/>
        </w:rPr>
        <w:t>, а также полноценную поддержку PHP, баз данных и SQL.</w:t>
      </w:r>
    </w:p>
    <w:p w14:paraId="3EEF75A8" w14:textId="77777777" w:rsidR="00CF64F3" w:rsidRDefault="005F14DF" w:rsidP="00A75A3A">
      <w:pPr>
        <w:pStyle w:val="a4"/>
        <w:numPr>
          <w:ilvl w:val="0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proofErr w:type="spellStart"/>
      <w:r w:rsidRPr="00CF64F3">
        <w:rPr>
          <w:sz w:val="28"/>
          <w:szCs w:val="28"/>
        </w:rPr>
        <w:t>PhpStorm</w:t>
      </w:r>
      <w:proofErr w:type="spellEnd"/>
      <w:r w:rsidRPr="00CF64F3">
        <w:rPr>
          <w:sz w:val="28"/>
          <w:szCs w:val="28"/>
        </w:rPr>
        <w:t xml:space="preserve"> позаботится о качестве вашего кода с помощью сотен инспекций, которые проверяют код на лету и анализируют весь проект целиком. Поддержка </w:t>
      </w:r>
      <w:proofErr w:type="spellStart"/>
      <w:r w:rsidRPr="00CF64F3">
        <w:rPr>
          <w:sz w:val="28"/>
          <w:szCs w:val="28"/>
        </w:rPr>
        <w:t>PHPDoc</w:t>
      </w:r>
      <w:proofErr w:type="spellEnd"/>
      <w:r w:rsidRPr="00CF64F3">
        <w:rPr>
          <w:sz w:val="28"/>
          <w:szCs w:val="28"/>
        </w:rPr>
        <w:t xml:space="preserve">, </w:t>
      </w:r>
      <w:proofErr w:type="spellStart"/>
      <w:r w:rsidRPr="00CF64F3">
        <w:rPr>
          <w:sz w:val="28"/>
          <w:szCs w:val="28"/>
        </w:rPr>
        <w:t>code</w:t>
      </w:r>
      <w:proofErr w:type="spellEnd"/>
      <w:r w:rsidRPr="00CF64F3">
        <w:rPr>
          <w:sz w:val="28"/>
          <w:szCs w:val="28"/>
        </w:rPr>
        <w:t xml:space="preserve"> (</w:t>
      </w:r>
      <w:proofErr w:type="spellStart"/>
      <w:r w:rsidRPr="00CF64F3">
        <w:rPr>
          <w:sz w:val="28"/>
          <w:szCs w:val="28"/>
        </w:rPr>
        <w:t>re</w:t>
      </w:r>
      <w:proofErr w:type="spellEnd"/>
      <w:r w:rsidRPr="00CF64F3">
        <w:rPr>
          <w:sz w:val="28"/>
          <w:szCs w:val="28"/>
        </w:rPr>
        <w:t>)</w:t>
      </w:r>
      <w:proofErr w:type="spellStart"/>
      <w:r w:rsidRPr="00CF64F3">
        <w:rPr>
          <w:sz w:val="28"/>
          <w:szCs w:val="28"/>
        </w:rPr>
        <w:t>arranger</w:t>
      </w:r>
      <w:proofErr w:type="spellEnd"/>
      <w:r w:rsidRPr="00CF64F3">
        <w:rPr>
          <w:sz w:val="28"/>
          <w:szCs w:val="28"/>
        </w:rPr>
        <w:t>, инструмент форматирования, быстрые исправления и другие возможности помогают разработчикам писать аккуратный код, который легко поддерживать.</w:t>
      </w:r>
    </w:p>
    <w:p w14:paraId="7089CBF0" w14:textId="77777777" w:rsidR="00CF64F3" w:rsidRDefault="005F14DF" w:rsidP="00A75A3A">
      <w:pPr>
        <w:pStyle w:val="a4"/>
        <w:numPr>
          <w:ilvl w:val="0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proofErr w:type="spellStart"/>
      <w:r w:rsidRPr="00CF64F3">
        <w:rPr>
          <w:sz w:val="28"/>
          <w:szCs w:val="28"/>
        </w:rPr>
        <w:t>PhpStorm</w:t>
      </w:r>
      <w:proofErr w:type="spellEnd"/>
      <w:r w:rsidRPr="00CF64F3">
        <w:rPr>
          <w:sz w:val="28"/>
          <w:szCs w:val="28"/>
        </w:rPr>
        <w:t xml:space="preserve"> безопасно преобразует ваш код с помощью надежных рефакторингов переименования, перемещения и удаления, извлечения методов, введения переменных, перемещения элементов вверх/вниз, изменения сигнатуры и других. Рефакторинги, учитывающие особенности конкретного языка помогут </w:t>
      </w:r>
      <w:r w:rsidRPr="00CF64F3">
        <w:rPr>
          <w:sz w:val="28"/>
          <w:szCs w:val="28"/>
        </w:rPr>
        <w:lastRenderedPageBreak/>
        <w:t>применить изменения по всему проекту за пару кликов. При этом любое преобразование можно отменить.</w:t>
      </w:r>
    </w:p>
    <w:p w14:paraId="4B24DD05" w14:textId="729F9E53" w:rsidR="005F14DF" w:rsidRPr="00CF64F3" w:rsidRDefault="005F14DF" w:rsidP="00A75A3A">
      <w:pPr>
        <w:pStyle w:val="a4"/>
        <w:numPr>
          <w:ilvl w:val="0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F64F3">
        <w:rPr>
          <w:sz w:val="28"/>
          <w:szCs w:val="28"/>
        </w:rPr>
        <w:t xml:space="preserve">Графический отладчик </w:t>
      </w:r>
      <w:proofErr w:type="spellStart"/>
      <w:r w:rsidRPr="00CF64F3">
        <w:rPr>
          <w:sz w:val="28"/>
          <w:szCs w:val="28"/>
        </w:rPr>
        <w:t>PhpStorm</w:t>
      </w:r>
      <w:proofErr w:type="spellEnd"/>
      <w:r w:rsidRPr="00CF64F3">
        <w:rPr>
          <w:sz w:val="28"/>
          <w:szCs w:val="28"/>
        </w:rPr>
        <w:t xml:space="preserve"> не требует дополнительной настройки. Он очень наглядно визуализирует, что происходит в вашем приложении на каждом этапе отладки. Отладчик работает с </w:t>
      </w:r>
      <w:proofErr w:type="spellStart"/>
      <w:r w:rsidRPr="00CF64F3">
        <w:rPr>
          <w:sz w:val="28"/>
          <w:szCs w:val="28"/>
        </w:rPr>
        <w:t>Xdebug</w:t>
      </w:r>
      <w:proofErr w:type="spellEnd"/>
      <w:r w:rsidRPr="00CF64F3">
        <w:rPr>
          <w:sz w:val="28"/>
          <w:szCs w:val="28"/>
        </w:rPr>
        <w:t xml:space="preserve"> и </w:t>
      </w:r>
      <w:proofErr w:type="spellStart"/>
      <w:r w:rsidRPr="00CF64F3">
        <w:rPr>
          <w:sz w:val="28"/>
          <w:szCs w:val="28"/>
        </w:rPr>
        <w:t>Zend</w:t>
      </w:r>
      <w:proofErr w:type="spellEnd"/>
      <w:r w:rsidRPr="00CF64F3">
        <w:rPr>
          <w:sz w:val="28"/>
          <w:szCs w:val="28"/>
        </w:rPr>
        <w:t xml:space="preserve"> </w:t>
      </w:r>
      <w:proofErr w:type="spellStart"/>
      <w:r w:rsidRPr="00CF64F3">
        <w:rPr>
          <w:sz w:val="28"/>
          <w:szCs w:val="28"/>
        </w:rPr>
        <w:t>Debugger</w:t>
      </w:r>
      <w:proofErr w:type="spellEnd"/>
      <w:r w:rsidRPr="00CF64F3">
        <w:rPr>
          <w:sz w:val="28"/>
          <w:szCs w:val="28"/>
        </w:rPr>
        <w:t xml:space="preserve"> и может использоваться как локально, так и удаленно. IDE также поддерживает модульное тестирование с </w:t>
      </w:r>
      <w:proofErr w:type="spellStart"/>
      <w:r w:rsidRPr="00CF64F3">
        <w:rPr>
          <w:sz w:val="28"/>
          <w:szCs w:val="28"/>
        </w:rPr>
        <w:t>PHPUnit</w:t>
      </w:r>
      <w:proofErr w:type="spellEnd"/>
      <w:r w:rsidRPr="00CF64F3">
        <w:rPr>
          <w:sz w:val="28"/>
          <w:szCs w:val="28"/>
        </w:rPr>
        <w:t xml:space="preserve">, BDD с </w:t>
      </w:r>
      <w:proofErr w:type="spellStart"/>
      <w:r w:rsidRPr="00CF64F3">
        <w:rPr>
          <w:sz w:val="28"/>
          <w:szCs w:val="28"/>
        </w:rPr>
        <w:t>Behat</w:t>
      </w:r>
      <w:proofErr w:type="spellEnd"/>
      <w:r w:rsidRPr="00CF64F3">
        <w:rPr>
          <w:sz w:val="28"/>
          <w:szCs w:val="28"/>
        </w:rPr>
        <w:t xml:space="preserve"> и интегрируется с профилировщиком.</w:t>
      </w:r>
    </w:p>
    <w:bookmarkEnd w:id="17"/>
    <w:p w14:paraId="603FE4FA" w14:textId="7161A4B4" w:rsidR="005F14DF" w:rsidRPr="00AB5218" w:rsidRDefault="00314689" w:rsidP="002622CC">
      <w:pPr>
        <w:spacing w:line="360" w:lineRule="auto"/>
        <w:ind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Таким образом, д</w:t>
      </w:r>
      <w:r w:rsidR="005F14DF" w:rsidRPr="00AB5218">
        <w:rPr>
          <w:bCs/>
          <w:sz w:val="28"/>
          <w:szCs w:val="28"/>
        </w:rPr>
        <w:t>ля создания программного продукта было решено использовать средства:</w:t>
      </w:r>
    </w:p>
    <w:p w14:paraId="0E4034B3" w14:textId="77777777" w:rsidR="005F14DF" w:rsidRPr="00AB5218" w:rsidRDefault="005F14DF" w:rsidP="002622CC">
      <w:pPr>
        <w:numPr>
          <w:ilvl w:val="0"/>
          <w:numId w:val="5"/>
        </w:numPr>
        <w:tabs>
          <w:tab w:val="left" w:pos="1276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AB5218">
        <w:rPr>
          <w:sz w:val="28"/>
          <w:szCs w:val="28"/>
        </w:rPr>
        <w:t xml:space="preserve">Для создания структурных схем, контекстной и диаграмм декомпозиции использовались </w:t>
      </w:r>
      <w:r w:rsidRPr="00AB5218">
        <w:rPr>
          <w:sz w:val="28"/>
          <w:szCs w:val="28"/>
          <w:lang w:val="en-US"/>
        </w:rPr>
        <w:t>CASE</w:t>
      </w:r>
      <w:r w:rsidRPr="00AB5218">
        <w:rPr>
          <w:sz w:val="28"/>
          <w:szCs w:val="28"/>
        </w:rPr>
        <w:t xml:space="preserve">-средства – </w:t>
      </w:r>
      <w:r w:rsidRPr="00AB5218">
        <w:rPr>
          <w:sz w:val="28"/>
          <w:szCs w:val="28"/>
          <w:lang w:val="en-US"/>
        </w:rPr>
        <w:t>Draw</w:t>
      </w:r>
      <w:r w:rsidRPr="00AB5218">
        <w:rPr>
          <w:sz w:val="28"/>
          <w:szCs w:val="28"/>
        </w:rPr>
        <w:t>.</w:t>
      </w:r>
      <w:proofErr w:type="spellStart"/>
      <w:r w:rsidRPr="00AB5218">
        <w:rPr>
          <w:sz w:val="28"/>
          <w:szCs w:val="28"/>
          <w:lang w:val="en-US"/>
        </w:rPr>
        <w:t>io</w:t>
      </w:r>
      <w:proofErr w:type="spellEnd"/>
      <w:r w:rsidRPr="00AB5218">
        <w:rPr>
          <w:sz w:val="28"/>
          <w:szCs w:val="28"/>
        </w:rPr>
        <w:t>.</w:t>
      </w:r>
    </w:p>
    <w:p w14:paraId="50325D64" w14:textId="77777777" w:rsidR="005F14DF" w:rsidRPr="00AB5218" w:rsidRDefault="005F14DF" w:rsidP="002622CC">
      <w:pPr>
        <w:numPr>
          <w:ilvl w:val="0"/>
          <w:numId w:val="5"/>
        </w:numPr>
        <w:tabs>
          <w:tab w:val="left" w:pos="1276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AB5218">
        <w:rPr>
          <w:sz w:val="28"/>
          <w:szCs w:val="28"/>
        </w:rPr>
        <w:t xml:space="preserve">Для наглядного составления структуры базы данных использовался </w:t>
      </w:r>
      <w:r w:rsidRPr="00AB5218">
        <w:rPr>
          <w:sz w:val="28"/>
          <w:szCs w:val="28"/>
          <w:shd w:val="clear" w:color="auto" w:fill="FFFFFF"/>
        </w:rPr>
        <w:t xml:space="preserve">инструмент для визуального проектирования баз данных – </w:t>
      </w:r>
      <w:r w:rsidRPr="00AB5218">
        <w:rPr>
          <w:sz w:val="28"/>
          <w:szCs w:val="28"/>
          <w:lang w:val="en-GB"/>
        </w:rPr>
        <w:t>MySQL</w:t>
      </w:r>
      <w:r w:rsidRPr="00AB5218">
        <w:rPr>
          <w:sz w:val="28"/>
          <w:szCs w:val="28"/>
        </w:rPr>
        <w:t xml:space="preserve"> </w:t>
      </w:r>
      <w:r w:rsidRPr="00AB5218">
        <w:rPr>
          <w:sz w:val="28"/>
          <w:szCs w:val="28"/>
          <w:lang w:val="en-GB"/>
        </w:rPr>
        <w:t>Workbench</w:t>
      </w:r>
      <w:r w:rsidRPr="00AB5218">
        <w:rPr>
          <w:sz w:val="28"/>
          <w:szCs w:val="28"/>
        </w:rPr>
        <w:t>.</w:t>
      </w:r>
    </w:p>
    <w:p w14:paraId="37359F2B" w14:textId="77777777" w:rsidR="005F14DF" w:rsidRPr="00AB5218" w:rsidRDefault="005F14DF" w:rsidP="002622CC">
      <w:pPr>
        <w:numPr>
          <w:ilvl w:val="0"/>
          <w:numId w:val="5"/>
        </w:numPr>
        <w:tabs>
          <w:tab w:val="left" w:pos="1276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AB5218">
        <w:rPr>
          <w:sz w:val="28"/>
          <w:szCs w:val="28"/>
        </w:rPr>
        <w:t xml:space="preserve">Для разработки дизайна </w:t>
      </w:r>
      <w:r w:rsidRPr="00AB5218">
        <w:rPr>
          <w:sz w:val="28"/>
          <w:szCs w:val="28"/>
          <w:lang w:val="en-GB"/>
        </w:rPr>
        <w:t>web</w:t>
      </w:r>
      <w:r w:rsidRPr="00AB5218">
        <w:rPr>
          <w:sz w:val="28"/>
          <w:szCs w:val="28"/>
        </w:rPr>
        <w:t xml:space="preserve">-приложения использовался онлайн-сервис для разработки дизайна и прототипа сайта или приложения – </w:t>
      </w:r>
      <w:proofErr w:type="spellStart"/>
      <w:r w:rsidRPr="00AB5218">
        <w:rPr>
          <w:sz w:val="28"/>
          <w:szCs w:val="28"/>
          <w:lang w:val="en-GB"/>
        </w:rPr>
        <w:t>Figma</w:t>
      </w:r>
      <w:proofErr w:type="spellEnd"/>
      <w:r w:rsidRPr="00AB5218">
        <w:rPr>
          <w:sz w:val="28"/>
          <w:szCs w:val="28"/>
        </w:rPr>
        <w:t>.</w:t>
      </w:r>
    </w:p>
    <w:p w14:paraId="1F28064C" w14:textId="77777777" w:rsidR="005F14DF" w:rsidRPr="00AB5218" w:rsidRDefault="005F14DF" w:rsidP="002622CC">
      <w:pPr>
        <w:numPr>
          <w:ilvl w:val="0"/>
          <w:numId w:val="5"/>
        </w:numPr>
        <w:tabs>
          <w:tab w:val="left" w:pos="1276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AB5218">
        <w:rPr>
          <w:sz w:val="28"/>
          <w:szCs w:val="28"/>
        </w:rPr>
        <w:t xml:space="preserve">На этапе разработки программного продукта использовались инструменты и среды для разработки: </w:t>
      </w:r>
      <w:proofErr w:type="spellStart"/>
      <w:r w:rsidRPr="00AB5218">
        <w:rPr>
          <w:sz w:val="28"/>
          <w:szCs w:val="28"/>
          <w:lang w:val="en-US"/>
        </w:rPr>
        <w:t>Php</w:t>
      </w:r>
      <w:proofErr w:type="spellEnd"/>
      <w:r w:rsidRPr="00AB5218">
        <w:rPr>
          <w:sz w:val="28"/>
          <w:szCs w:val="28"/>
        </w:rPr>
        <w:t xml:space="preserve">, </w:t>
      </w:r>
      <w:proofErr w:type="spellStart"/>
      <w:r w:rsidRPr="00AB5218">
        <w:rPr>
          <w:sz w:val="28"/>
          <w:szCs w:val="28"/>
        </w:rPr>
        <w:t>фреймворк</w:t>
      </w:r>
      <w:proofErr w:type="spellEnd"/>
      <w:r w:rsidRPr="00AB5218">
        <w:rPr>
          <w:sz w:val="28"/>
          <w:szCs w:val="28"/>
        </w:rPr>
        <w:t xml:space="preserve"> </w:t>
      </w:r>
      <w:r w:rsidRPr="00AB5218">
        <w:rPr>
          <w:sz w:val="28"/>
          <w:szCs w:val="28"/>
          <w:lang w:val="en-US"/>
        </w:rPr>
        <w:t>Bootstrap</w:t>
      </w:r>
      <w:r w:rsidRPr="00AB5218">
        <w:rPr>
          <w:sz w:val="28"/>
          <w:szCs w:val="28"/>
        </w:rPr>
        <w:t xml:space="preserve">, </w:t>
      </w:r>
      <w:r w:rsidRPr="00AB5218">
        <w:rPr>
          <w:sz w:val="28"/>
          <w:szCs w:val="28"/>
          <w:lang w:val="en-GB"/>
        </w:rPr>
        <w:t>CSS</w:t>
      </w:r>
      <w:r w:rsidR="00396892">
        <w:rPr>
          <w:sz w:val="28"/>
          <w:szCs w:val="28"/>
        </w:rPr>
        <w:t xml:space="preserve">3, </w:t>
      </w:r>
      <w:proofErr w:type="spellStart"/>
      <w:r w:rsidR="00396892">
        <w:rPr>
          <w:sz w:val="28"/>
          <w:szCs w:val="28"/>
        </w:rPr>
        <w:t>JavaScript</w:t>
      </w:r>
      <w:proofErr w:type="spellEnd"/>
      <w:r w:rsidRPr="00AB5218">
        <w:rPr>
          <w:sz w:val="28"/>
          <w:szCs w:val="28"/>
        </w:rPr>
        <w:t xml:space="preserve">, а также редактор кода </w:t>
      </w:r>
      <w:proofErr w:type="spellStart"/>
      <w:r w:rsidRPr="00AB5218">
        <w:rPr>
          <w:sz w:val="28"/>
          <w:szCs w:val="28"/>
          <w:lang w:val="en-US"/>
        </w:rPr>
        <w:t>PhpStorm</w:t>
      </w:r>
      <w:proofErr w:type="spellEnd"/>
      <w:r w:rsidRPr="00AB5218">
        <w:rPr>
          <w:sz w:val="28"/>
          <w:szCs w:val="28"/>
        </w:rPr>
        <w:t>.</w:t>
      </w:r>
    </w:p>
    <w:p w14:paraId="5D8644A2" w14:textId="77777777" w:rsidR="005F14DF" w:rsidRPr="00AB5218" w:rsidRDefault="005F14DF" w:rsidP="002622CC">
      <w:pPr>
        <w:numPr>
          <w:ilvl w:val="0"/>
          <w:numId w:val="5"/>
        </w:numPr>
        <w:tabs>
          <w:tab w:val="left" w:pos="1276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AB5218">
        <w:rPr>
          <w:sz w:val="28"/>
          <w:szCs w:val="28"/>
        </w:rPr>
        <w:t xml:space="preserve">Для структурирования, чтения, изменения и удаления информации использовалась база данных </w:t>
      </w:r>
      <w:r w:rsidRPr="00AB5218">
        <w:rPr>
          <w:sz w:val="28"/>
          <w:szCs w:val="28"/>
          <w:lang w:val="en-US"/>
        </w:rPr>
        <w:t>My</w:t>
      </w:r>
      <w:r w:rsidRPr="00AB5218">
        <w:rPr>
          <w:sz w:val="28"/>
          <w:szCs w:val="28"/>
          <w:lang w:val="en-GB"/>
        </w:rPr>
        <w:t>SQL</w:t>
      </w:r>
      <w:r w:rsidRPr="00AB5218">
        <w:rPr>
          <w:sz w:val="28"/>
          <w:szCs w:val="28"/>
        </w:rPr>
        <w:t>.</w:t>
      </w:r>
    </w:p>
    <w:p w14:paraId="0303EF72" w14:textId="77777777" w:rsidR="005F14DF" w:rsidRPr="00AB5218" w:rsidRDefault="005F14DF" w:rsidP="002622CC">
      <w:pPr>
        <w:spacing w:line="360" w:lineRule="auto"/>
        <w:ind w:firstLine="851"/>
        <w:jc w:val="both"/>
        <w:rPr>
          <w:bCs/>
          <w:sz w:val="28"/>
          <w:szCs w:val="28"/>
        </w:rPr>
      </w:pPr>
      <w:r w:rsidRPr="00AB5218">
        <w:rPr>
          <w:bCs/>
          <w:sz w:val="28"/>
          <w:szCs w:val="28"/>
        </w:rPr>
        <w:t>Основные преимущества веб-технологий:</w:t>
      </w:r>
    </w:p>
    <w:p w14:paraId="49058DCE" w14:textId="77777777" w:rsidR="005F14DF" w:rsidRPr="00AB5218" w:rsidRDefault="005F14DF" w:rsidP="002622CC">
      <w:pPr>
        <w:numPr>
          <w:ilvl w:val="0"/>
          <w:numId w:val="6"/>
        </w:numPr>
        <w:tabs>
          <w:tab w:val="left" w:pos="1276"/>
        </w:tabs>
        <w:spacing w:line="360" w:lineRule="auto"/>
        <w:ind w:left="0" w:firstLine="851"/>
        <w:jc w:val="both"/>
        <w:rPr>
          <w:rFonts w:eastAsia="Calibri"/>
          <w:sz w:val="28"/>
          <w:szCs w:val="28"/>
        </w:rPr>
      </w:pPr>
      <w:r w:rsidRPr="00AB5218">
        <w:rPr>
          <w:rFonts w:eastAsia="Calibri"/>
          <w:sz w:val="28"/>
          <w:szCs w:val="28"/>
        </w:rPr>
        <w:t xml:space="preserve">Доступность – пользователь может пользоваться </w:t>
      </w:r>
      <w:r w:rsidRPr="00AB5218">
        <w:rPr>
          <w:rFonts w:eastAsia="Calibri"/>
          <w:sz w:val="28"/>
          <w:szCs w:val="28"/>
          <w:lang w:val="en-US"/>
        </w:rPr>
        <w:t>web</w:t>
      </w:r>
      <w:r w:rsidRPr="00AB5218">
        <w:rPr>
          <w:rFonts w:eastAsia="Calibri"/>
          <w:sz w:val="28"/>
          <w:szCs w:val="28"/>
        </w:rPr>
        <w:t>-приложением из любой точки мира при доступе в интернет.</w:t>
      </w:r>
    </w:p>
    <w:p w14:paraId="751DE3D0" w14:textId="77777777" w:rsidR="005F14DF" w:rsidRPr="00AB5218" w:rsidRDefault="005F14DF" w:rsidP="002622CC">
      <w:pPr>
        <w:numPr>
          <w:ilvl w:val="0"/>
          <w:numId w:val="6"/>
        </w:numPr>
        <w:tabs>
          <w:tab w:val="left" w:pos="1276"/>
        </w:tabs>
        <w:spacing w:line="360" w:lineRule="auto"/>
        <w:ind w:left="0" w:firstLine="851"/>
        <w:jc w:val="both"/>
        <w:rPr>
          <w:rFonts w:eastAsia="Calibri"/>
          <w:sz w:val="28"/>
          <w:szCs w:val="28"/>
        </w:rPr>
      </w:pPr>
      <w:r w:rsidRPr="00AB5218">
        <w:rPr>
          <w:rFonts w:eastAsia="Calibri"/>
          <w:sz w:val="28"/>
          <w:szCs w:val="28"/>
        </w:rPr>
        <w:t>Переносимость – приложение легко перенести с одного места хранения на другое.</w:t>
      </w:r>
    </w:p>
    <w:p w14:paraId="16B99A73" w14:textId="77777777" w:rsidR="005F14DF" w:rsidRPr="00AB5218" w:rsidRDefault="005F14DF" w:rsidP="002622CC">
      <w:pPr>
        <w:numPr>
          <w:ilvl w:val="0"/>
          <w:numId w:val="6"/>
        </w:numPr>
        <w:tabs>
          <w:tab w:val="left" w:pos="1276"/>
        </w:tabs>
        <w:spacing w:line="360" w:lineRule="auto"/>
        <w:ind w:left="0" w:firstLine="851"/>
        <w:jc w:val="both"/>
        <w:rPr>
          <w:rFonts w:eastAsia="Calibri"/>
          <w:sz w:val="28"/>
          <w:szCs w:val="28"/>
        </w:rPr>
      </w:pPr>
      <w:r w:rsidRPr="00AB5218">
        <w:rPr>
          <w:rFonts w:eastAsia="Calibri"/>
          <w:sz w:val="28"/>
          <w:szCs w:val="28"/>
        </w:rPr>
        <w:t xml:space="preserve">Простота интерфейса – пользоваться </w:t>
      </w:r>
      <w:r w:rsidRPr="00AB5218">
        <w:rPr>
          <w:rFonts w:eastAsia="Calibri"/>
          <w:sz w:val="28"/>
          <w:szCs w:val="28"/>
          <w:lang w:val="en-GB"/>
        </w:rPr>
        <w:t>web</w:t>
      </w:r>
      <w:r w:rsidRPr="00AB5218">
        <w:rPr>
          <w:rFonts w:eastAsia="Calibri"/>
          <w:sz w:val="28"/>
          <w:szCs w:val="28"/>
        </w:rPr>
        <w:t>-приложением интуитивно-понятно.</w:t>
      </w:r>
    </w:p>
    <w:p w14:paraId="6966F93A" w14:textId="77777777" w:rsidR="005F14DF" w:rsidRPr="00AB5218" w:rsidRDefault="005F14DF" w:rsidP="002622CC">
      <w:pPr>
        <w:numPr>
          <w:ilvl w:val="0"/>
          <w:numId w:val="6"/>
        </w:numPr>
        <w:tabs>
          <w:tab w:val="left" w:pos="1276"/>
        </w:tabs>
        <w:spacing w:line="360" w:lineRule="auto"/>
        <w:ind w:left="0" w:firstLine="851"/>
        <w:jc w:val="both"/>
        <w:rPr>
          <w:rFonts w:eastAsia="Calibri"/>
          <w:sz w:val="28"/>
          <w:szCs w:val="28"/>
        </w:rPr>
      </w:pPr>
      <w:r w:rsidRPr="00AB5218">
        <w:rPr>
          <w:rFonts w:eastAsia="Calibri"/>
          <w:sz w:val="28"/>
          <w:szCs w:val="28"/>
        </w:rPr>
        <w:t>Секретность и безопасность – доступ к данным ограничен и защищён несколькими способами.</w:t>
      </w:r>
    </w:p>
    <w:p w14:paraId="2E7422E7" w14:textId="77777777" w:rsidR="005F14DF" w:rsidRPr="00AB5218" w:rsidRDefault="005F14DF" w:rsidP="002622CC">
      <w:pPr>
        <w:numPr>
          <w:ilvl w:val="0"/>
          <w:numId w:val="6"/>
        </w:numPr>
        <w:tabs>
          <w:tab w:val="left" w:pos="1276"/>
        </w:tabs>
        <w:spacing w:line="360" w:lineRule="auto"/>
        <w:ind w:left="0" w:firstLine="851"/>
        <w:jc w:val="both"/>
        <w:rPr>
          <w:rFonts w:eastAsia="Calibri"/>
          <w:sz w:val="28"/>
          <w:szCs w:val="28"/>
        </w:rPr>
      </w:pPr>
      <w:r w:rsidRPr="00AB5218">
        <w:rPr>
          <w:rFonts w:eastAsia="Calibri"/>
          <w:sz w:val="28"/>
          <w:szCs w:val="28"/>
        </w:rPr>
        <w:lastRenderedPageBreak/>
        <w:t>Масштабность – предоставления доступа большому количеству пользователей.</w:t>
      </w:r>
    </w:p>
    <w:p w14:paraId="386BC2EC" w14:textId="77777777" w:rsidR="005F14DF" w:rsidRPr="00AB5218" w:rsidRDefault="005F14DF" w:rsidP="002622CC">
      <w:pPr>
        <w:numPr>
          <w:ilvl w:val="0"/>
          <w:numId w:val="6"/>
        </w:numPr>
        <w:tabs>
          <w:tab w:val="left" w:pos="1276"/>
        </w:tabs>
        <w:spacing w:line="360" w:lineRule="auto"/>
        <w:ind w:left="0" w:firstLine="851"/>
        <w:jc w:val="both"/>
        <w:rPr>
          <w:rFonts w:eastAsia="Calibri"/>
          <w:sz w:val="28"/>
          <w:szCs w:val="28"/>
        </w:rPr>
      </w:pPr>
      <w:r w:rsidRPr="00AB5218">
        <w:rPr>
          <w:rFonts w:eastAsia="Calibri"/>
          <w:sz w:val="28"/>
          <w:szCs w:val="28"/>
        </w:rPr>
        <w:t xml:space="preserve">Простота обслуживания – удобное добавление новых функций в </w:t>
      </w:r>
      <w:r w:rsidRPr="00AB5218">
        <w:rPr>
          <w:rFonts w:eastAsia="Calibri"/>
          <w:sz w:val="28"/>
          <w:szCs w:val="28"/>
          <w:lang w:val="en-GB"/>
        </w:rPr>
        <w:t>web</w:t>
      </w:r>
      <w:r w:rsidRPr="00AB5218">
        <w:rPr>
          <w:rFonts w:eastAsia="Calibri"/>
          <w:sz w:val="28"/>
          <w:szCs w:val="28"/>
        </w:rPr>
        <w:t>-приложение.</w:t>
      </w:r>
      <w:bookmarkStart w:id="18" w:name="_Toc468536158"/>
      <w:bookmarkEnd w:id="18"/>
    </w:p>
    <w:p w14:paraId="1921AAC2" w14:textId="77777777" w:rsidR="005F14DF" w:rsidRPr="00AB5218" w:rsidRDefault="005F14DF" w:rsidP="002622CC">
      <w:pPr>
        <w:spacing w:line="360" w:lineRule="auto"/>
        <w:rPr>
          <w:sz w:val="28"/>
          <w:szCs w:val="28"/>
        </w:rPr>
      </w:pPr>
    </w:p>
    <w:p w14:paraId="3BA091D8" w14:textId="77777777" w:rsidR="00047DC7" w:rsidRDefault="00047DC7" w:rsidP="002622CC">
      <w:pPr>
        <w:spacing w:line="360" w:lineRule="auto"/>
      </w:pPr>
    </w:p>
    <w:p w14:paraId="1A07DC3E" w14:textId="77777777" w:rsidR="00314689" w:rsidRDefault="00314689" w:rsidP="002622CC">
      <w:pPr>
        <w:spacing w:before="60" w:line="360" w:lineRule="auto"/>
        <w:jc w:val="center"/>
        <w:rPr>
          <w:b/>
          <w:sz w:val="28"/>
          <w:szCs w:val="28"/>
        </w:rPr>
      </w:pPr>
    </w:p>
    <w:p w14:paraId="3A990905" w14:textId="77777777" w:rsidR="00314689" w:rsidRDefault="00314689" w:rsidP="002622CC">
      <w:pPr>
        <w:spacing w:before="60" w:line="360" w:lineRule="auto"/>
        <w:jc w:val="center"/>
        <w:rPr>
          <w:b/>
          <w:sz w:val="28"/>
          <w:szCs w:val="28"/>
        </w:rPr>
      </w:pPr>
    </w:p>
    <w:p w14:paraId="1BFBDE22" w14:textId="77777777" w:rsidR="008C7127" w:rsidRDefault="008C7127" w:rsidP="002622CC">
      <w:pPr>
        <w:spacing w:before="60" w:line="360" w:lineRule="auto"/>
        <w:jc w:val="center"/>
        <w:rPr>
          <w:b/>
          <w:sz w:val="28"/>
          <w:szCs w:val="28"/>
        </w:rPr>
      </w:pPr>
    </w:p>
    <w:p w14:paraId="2885859C" w14:textId="77777777" w:rsidR="008C7127" w:rsidRDefault="008C7127" w:rsidP="002622CC">
      <w:pPr>
        <w:spacing w:before="60" w:line="360" w:lineRule="auto"/>
        <w:jc w:val="center"/>
        <w:rPr>
          <w:b/>
          <w:sz w:val="28"/>
          <w:szCs w:val="28"/>
        </w:rPr>
      </w:pPr>
    </w:p>
    <w:p w14:paraId="2563818C" w14:textId="77777777" w:rsidR="008C7127" w:rsidRDefault="008C7127" w:rsidP="002622CC">
      <w:pPr>
        <w:spacing w:before="60" w:line="360" w:lineRule="auto"/>
        <w:jc w:val="center"/>
        <w:rPr>
          <w:b/>
          <w:sz w:val="28"/>
          <w:szCs w:val="28"/>
        </w:rPr>
      </w:pPr>
    </w:p>
    <w:p w14:paraId="756DA376" w14:textId="77777777" w:rsidR="008C7127" w:rsidRDefault="008C7127" w:rsidP="002622CC">
      <w:pPr>
        <w:spacing w:before="60" w:line="360" w:lineRule="auto"/>
        <w:jc w:val="center"/>
        <w:rPr>
          <w:b/>
          <w:sz w:val="28"/>
          <w:szCs w:val="28"/>
        </w:rPr>
      </w:pPr>
    </w:p>
    <w:p w14:paraId="0A24CA46" w14:textId="77777777" w:rsidR="008C7127" w:rsidRDefault="008C7127" w:rsidP="002622CC">
      <w:pPr>
        <w:spacing w:before="60" w:line="360" w:lineRule="auto"/>
        <w:jc w:val="center"/>
        <w:rPr>
          <w:b/>
          <w:sz w:val="28"/>
          <w:szCs w:val="28"/>
        </w:rPr>
      </w:pPr>
    </w:p>
    <w:p w14:paraId="4070A231" w14:textId="77777777" w:rsidR="008C7127" w:rsidRDefault="008C7127" w:rsidP="002622CC">
      <w:pPr>
        <w:spacing w:before="60" w:line="360" w:lineRule="auto"/>
        <w:jc w:val="center"/>
        <w:rPr>
          <w:b/>
          <w:sz w:val="28"/>
          <w:szCs w:val="28"/>
        </w:rPr>
      </w:pPr>
    </w:p>
    <w:p w14:paraId="3C0B0592" w14:textId="77777777" w:rsidR="00B91197" w:rsidRDefault="00B91197" w:rsidP="002622CC">
      <w:pPr>
        <w:spacing w:after="16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0DE18EBB" w14:textId="77777777" w:rsidR="00B91197" w:rsidRDefault="00B91197" w:rsidP="002622CC">
      <w:pPr>
        <w:pStyle w:val="a8"/>
        <w:rPr>
          <w:shd w:val="clear" w:color="auto" w:fill="FFFFFF"/>
        </w:rPr>
      </w:pPr>
      <w:bookmarkStart w:id="19" w:name="_Toc121075483"/>
      <w:bookmarkStart w:id="20" w:name="_Toc121078286"/>
      <w:bookmarkStart w:id="21" w:name="_Toc121248095"/>
      <w:bookmarkStart w:id="22" w:name="_Toc90228323"/>
      <w:r>
        <w:rPr>
          <w:shd w:val="clear" w:color="auto" w:fill="FFFFFF"/>
        </w:rPr>
        <w:lastRenderedPageBreak/>
        <w:t>3. Техническое задание</w:t>
      </w:r>
      <w:bookmarkEnd w:id="19"/>
      <w:bookmarkEnd w:id="20"/>
      <w:bookmarkEnd w:id="21"/>
    </w:p>
    <w:p w14:paraId="212D437F" w14:textId="5EE9D723" w:rsidR="007C0CE3" w:rsidRPr="00FE380F" w:rsidRDefault="007C0CE3" w:rsidP="002622CC">
      <w:pPr>
        <w:spacing w:line="360" w:lineRule="auto"/>
        <w:ind w:firstLine="709"/>
        <w:jc w:val="both"/>
        <w:rPr>
          <w:sz w:val="28"/>
          <w:szCs w:val="28"/>
        </w:rPr>
      </w:pPr>
      <w:r w:rsidRPr="00FE380F">
        <w:rPr>
          <w:sz w:val="28"/>
          <w:szCs w:val="28"/>
        </w:rPr>
        <w:t>Техническое задание (</w:t>
      </w:r>
      <w:r w:rsidR="00CF64F3">
        <w:rPr>
          <w:sz w:val="28"/>
          <w:szCs w:val="28"/>
        </w:rPr>
        <w:t>д</w:t>
      </w:r>
      <w:r w:rsidRPr="00FE380F">
        <w:rPr>
          <w:sz w:val="28"/>
          <w:szCs w:val="28"/>
        </w:rPr>
        <w:t>алее – ТЗ) — документ или  несколько документов, определяющих цель, структуру, свойства и методы какого-либо проекта, и исключающие двусмысленное толкование различными исполнителями.</w:t>
      </w:r>
    </w:p>
    <w:p w14:paraId="60833561" w14:textId="77777777" w:rsidR="007C0CE3" w:rsidRPr="00FE380F" w:rsidRDefault="007C0CE3" w:rsidP="002622CC">
      <w:pPr>
        <w:spacing w:line="360" w:lineRule="auto"/>
        <w:ind w:firstLine="709"/>
        <w:jc w:val="both"/>
        <w:rPr>
          <w:sz w:val="28"/>
          <w:szCs w:val="28"/>
        </w:rPr>
      </w:pPr>
      <w:r w:rsidRPr="00FE380F">
        <w:rPr>
          <w:sz w:val="28"/>
          <w:szCs w:val="28"/>
        </w:rPr>
        <w:t>ТЗ устанавливает основное назначение разрабатываемого объекта, его технические характеристики, показатели качества и технико-экономические требования, предписание по выполнению необходимых стадий создания документации (конструкторской, технологической, программной и т. д.) и её состав, а также специальные требования.</w:t>
      </w:r>
    </w:p>
    <w:p w14:paraId="24A3A6B4" w14:textId="77777777" w:rsidR="007C0CE3" w:rsidRPr="00FE380F" w:rsidRDefault="007C0CE3" w:rsidP="002622CC">
      <w:pPr>
        <w:spacing w:line="360" w:lineRule="auto"/>
        <w:ind w:firstLine="709"/>
        <w:jc w:val="both"/>
        <w:rPr>
          <w:sz w:val="28"/>
          <w:szCs w:val="28"/>
        </w:rPr>
      </w:pPr>
      <w:r w:rsidRPr="00FE380F">
        <w:rPr>
          <w:sz w:val="28"/>
          <w:szCs w:val="28"/>
        </w:rPr>
        <w:t>ТЗ представлено в Приложении А.</w:t>
      </w:r>
    </w:p>
    <w:p w14:paraId="353F0069" w14:textId="77777777" w:rsidR="00B91197" w:rsidRDefault="00B91197" w:rsidP="002622CC">
      <w:pPr>
        <w:spacing w:after="160" w:line="360" w:lineRule="auto"/>
        <w:rPr>
          <w:rFonts w:eastAsiaTheme="minorHAnsi"/>
          <w:b/>
          <w:bCs/>
          <w:kern w:val="32"/>
          <w:sz w:val="28"/>
          <w:szCs w:val="28"/>
          <w:shd w:val="clear" w:color="auto" w:fill="FFFFFF"/>
          <w:lang w:eastAsia="en-US"/>
        </w:rPr>
      </w:pPr>
      <w:r>
        <w:rPr>
          <w:shd w:val="clear" w:color="auto" w:fill="FFFFFF"/>
        </w:rPr>
        <w:br w:type="page"/>
      </w:r>
    </w:p>
    <w:p w14:paraId="4CFF9EC0" w14:textId="77777777" w:rsidR="00025168" w:rsidRPr="00646FFF" w:rsidRDefault="00025168" w:rsidP="002622CC">
      <w:pPr>
        <w:pStyle w:val="a8"/>
        <w:rPr>
          <w:color w:val="000000"/>
        </w:rPr>
      </w:pPr>
      <w:bookmarkStart w:id="23" w:name="_Toc121075484"/>
      <w:bookmarkStart w:id="24" w:name="_Toc121078287"/>
      <w:bookmarkStart w:id="25" w:name="_Toc121248096"/>
      <w:r w:rsidRPr="00646FFF">
        <w:rPr>
          <w:shd w:val="clear" w:color="auto" w:fill="FFFFFF"/>
        </w:rPr>
        <w:lastRenderedPageBreak/>
        <w:t>4. Проектирование ИС</w:t>
      </w:r>
      <w:bookmarkEnd w:id="22"/>
      <w:bookmarkEnd w:id="23"/>
      <w:bookmarkEnd w:id="24"/>
      <w:bookmarkEnd w:id="25"/>
    </w:p>
    <w:p w14:paraId="057A0717" w14:textId="77777777" w:rsidR="00025168" w:rsidRPr="00646FFF" w:rsidRDefault="00025168" w:rsidP="002622CC">
      <w:pPr>
        <w:pStyle w:val="a8"/>
        <w:rPr>
          <w:shd w:val="clear" w:color="auto" w:fill="FFFFFF"/>
        </w:rPr>
      </w:pPr>
      <w:bookmarkStart w:id="26" w:name="_Toc90228324"/>
      <w:bookmarkStart w:id="27" w:name="_Toc121075485"/>
      <w:bookmarkStart w:id="28" w:name="_Toc121078288"/>
      <w:bookmarkStart w:id="29" w:name="_Toc121248097"/>
      <w:r w:rsidRPr="00646FFF">
        <w:rPr>
          <w:shd w:val="clear" w:color="auto" w:fill="FFFFFF"/>
        </w:rPr>
        <w:t>4.1. Структурная схема ИС</w:t>
      </w:r>
      <w:bookmarkEnd w:id="26"/>
      <w:bookmarkEnd w:id="27"/>
      <w:bookmarkEnd w:id="28"/>
      <w:bookmarkEnd w:id="29"/>
    </w:p>
    <w:p w14:paraId="356EC0F1" w14:textId="77777777" w:rsidR="00025168" w:rsidRPr="00646FFF" w:rsidRDefault="00025168" w:rsidP="002622CC">
      <w:pPr>
        <w:spacing w:line="360" w:lineRule="auto"/>
        <w:ind w:firstLine="851"/>
        <w:jc w:val="both"/>
        <w:rPr>
          <w:sz w:val="28"/>
          <w:szCs w:val="28"/>
        </w:rPr>
      </w:pPr>
      <w:r w:rsidRPr="00646FFF">
        <w:rPr>
          <w:sz w:val="28"/>
          <w:szCs w:val="28"/>
        </w:rPr>
        <w:t>Проектирование информационной системы нач</w:t>
      </w:r>
      <w:r w:rsidR="00646FFF">
        <w:rPr>
          <w:sz w:val="28"/>
          <w:szCs w:val="28"/>
        </w:rPr>
        <w:t>а</w:t>
      </w:r>
      <w:r w:rsidRPr="00646FFF">
        <w:rPr>
          <w:sz w:val="28"/>
          <w:szCs w:val="28"/>
        </w:rPr>
        <w:t xml:space="preserve">лось с построения диаграммы вариантов использования. На рисунке 1 представлена диаграмма прецедентов </w:t>
      </w:r>
      <w:proofErr w:type="spellStart"/>
      <w:r w:rsidRPr="00646FFF">
        <w:rPr>
          <w:sz w:val="28"/>
          <w:szCs w:val="28"/>
        </w:rPr>
        <w:t>Uses</w:t>
      </w:r>
      <w:proofErr w:type="spellEnd"/>
      <w:r w:rsidRPr="00646FFF">
        <w:rPr>
          <w:sz w:val="28"/>
          <w:szCs w:val="28"/>
        </w:rPr>
        <w:t xml:space="preserve"> CASE. Она содержит 3 актёра, которые могут выполнять суммарно 16 функций, часть из которых может делать несколько актёров, а часть – только определённый актёр.</w:t>
      </w:r>
    </w:p>
    <w:p w14:paraId="74ECB13E" w14:textId="77777777" w:rsidR="00025168" w:rsidRPr="00646FFF" w:rsidRDefault="00025168" w:rsidP="002622CC">
      <w:pPr>
        <w:spacing w:line="360" w:lineRule="auto"/>
        <w:jc w:val="center"/>
        <w:rPr>
          <w:shd w:val="clear" w:color="auto" w:fill="FFFFFF"/>
        </w:rPr>
      </w:pPr>
      <w:r w:rsidRPr="00646FFF">
        <w:rPr>
          <w:noProof/>
          <w:shd w:val="clear" w:color="auto" w:fill="FFFFFF"/>
        </w:rPr>
        <w:drawing>
          <wp:inline distT="0" distB="0" distL="0" distR="0" wp14:anchorId="44F40131" wp14:editId="5FDE8F8A">
            <wp:extent cx="5429363" cy="4977517"/>
            <wp:effectExtent l="19050" t="19050" r="19050" b="139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Прицендентов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629" cy="498967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58939B" w14:textId="77777777" w:rsidR="00025168" w:rsidRPr="00646FFF" w:rsidRDefault="00025168" w:rsidP="002622CC">
      <w:pPr>
        <w:spacing w:before="240" w:line="360" w:lineRule="auto"/>
        <w:jc w:val="center"/>
        <w:rPr>
          <w:color w:val="000000"/>
          <w:sz w:val="28"/>
          <w:szCs w:val="28"/>
        </w:rPr>
      </w:pPr>
      <w:r w:rsidRPr="00646FFF">
        <w:rPr>
          <w:color w:val="000000"/>
          <w:sz w:val="28"/>
          <w:szCs w:val="28"/>
        </w:rPr>
        <w:t xml:space="preserve">Рисунок 1 – Диаграмма </w:t>
      </w:r>
      <w:r w:rsidRPr="00646FFF">
        <w:rPr>
          <w:sz w:val="28"/>
          <w:szCs w:val="28"/>
        </w:rPr>
        <w:t>прецедентов</w:t>
      </w:r>
    </w:p>
    <w:p w14:paraId="5C23735B" w14:textId="77777777" w:rsidR="00025168" w:rsidRPr="00646FFF" w:rsidRDefault="00025168" w:rsidP="002622CC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 w:rsidRPr="00646FFF">
        <w:rPr>
          <w:color w:val="000000"/>
          <w:sz w:val="28"/>
          <w:szCs w:val="28"/>
        </w:rPr>
        <w:t>На рисунке 2 представлена диаграмма деятельности. Она содержит 3 объекта. В начале Клиент приносит технику в сервисный центр, далее производится диагностика и выявляется подлежит ли ремонту техника</w:t>
      </w:r>
      <w:r w:rsidR="00816209" w:rsidRPr="00646FFF">
        <w:rPr>
          <w:color w:val="000000"/>
          <w:sz w:val="28"/>
          <w:szCs w:val="28"/>
        </w:rPr>
        <w:t xml:space="preserve">. Если </w:t>
      </w:r>
      <w:r w:rsidR="00816209" w:rsidRPr="00646FFF">
        <w:rPr>
          <w:color w:val="000000"/>
          <w:sz w:val="28"/>
          <w:szCs w:val="28"/>
        </w:rPr>
        <w:lastRenderedPageBreak/>
        <w:t>подлежит, то регистрируется заказ и далее производится ремонт. Если техника не подлежит ремонту или Клиент отказывается платить установленную цену, то техника отправляется в утиль или возвращается Клиенту.</w:t>
      </w:r>
    </w:p>
    <w:p w14:paraId="570D3FED" w14:textId="77777777" w:rsidR="00025168" w:rsidRPr="00646FFF" w:rsidRDefault="00025168" w:rsidP="002622CC">
      <w:pPr>
        <w:spacing w:line="360" w:lineRule="auto"/>
        <w:jc w:val="center"/>
        <w:rPr>
          <w:color w:val="000000"/>
          <w:sz w:val="28"/>
          <w:szCs w:val="28"/>
        </w:rPr>
      </w:pPr>
      <w:r w:rsidRPr="00646FFF">
        <w:rPr>
          <w:noProof/>
          <w:color w:val="000000"/>
          <w:sz w:val="28"/>
          <w:szCs w:val="28"/>
        </w:rPr>
        <w:drawing>
          <wp:inline distT="0" distB="0" distL="0" distR="0" wp14:anchorId="783579B2" wp14:editId="368A9654">
            <wp:extent cx="4500844" cy="4148360"/>
            <wp:effectExtent l="19050" t="19050" r="14605" b="2413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Деятельность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9748" cy="416578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5A4715" w14:textId="77777777" w:rsidR="00025168" w:rsidRPr="00646FFF" w:rsidRDefault="00025168" w:rsidP="002622CC">
      <w:pPr>
        <w:spacing w:line="360" w:lineRule="auto"/>
        <w:jc w:val="center"/>
        <w:rPr>
          <w:color w:val="000000"/>
          <w:sz w:val="28"/>
          <w:szCs w:val="28"/>
        </w:rPr>
      </w:pPr>
      <w:r w:rsidRPr="00646FFF">
        <w:rPr>
          <w:color w:val="000000"/>
          <w:sz w:val="28"/>
          <w:szCs w:val="28"/>
        </w:rPr>
        <w:t>Рисунок 2 – Диаграмма деятельности</w:t>
      </w:r>
    </w:p>
    <w:p w14:paraId="4C65BE41" w14:textId="77777777" w:rsidR="00025168" w:rsidRPr="00646FFF" w:rsidRDefault="00025168" w:rsidP="002622CC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 w:rsidRPr="00646FFF">
        <w:rPr>
          <w:color w:val="000000"/>
          <w:sz w:val="28"/>
          <w:szCs w:val="28"/>
        </w:rPr>
        <w:t xml:space="preserve">На рисунке </w:t>
      </w:r>
      <w:r w:rsidR="00816209" w:rsidRPr="00646FFF">
        <w:rPr>
          <w:color w:val="000000"/>
          <w:sz w:val="28"/>
          <w:szCs w:val="28"/>
        </w:rPr>
        <w:t>3</w:t>
      </w:r>
      <w:r w:rsidRPr="00646FFF">
        <w:rPr>
          <w:color w:val="000000"/>
          <w:sz w:val="28"/>
          <w:szCs w:val="28"/>
        </w:rPr>
        <w:t xml:space="preserve"> представлена диаграмма компонентов. В общей сложности </w:t>
      </w:r>
      <w:r w:rsidR="00816209" w:rsidRPr="00646FFF">
        <w:rPr>
          <w:color w:val="000000"/>
          <w:sz w:val="28"/>
          <w:szCs w:val="28"/>
        </w:rPr>
        <w:t>7</w:t>
      </w:r>
      <w:r w:rsidRPr="00646FFF">
        <w:rPr>
          <w:color w:val="000000"/>
          <w:sz w:val="28"/>
          <w:szCs w:val="28"/>
        </w:rPr>
        <w:t xml:space="preserve"> элементов, которые служат для регистрации, авторизации и выхода из своей учётной записи, просмотра </w:t>
      </w:r>
      <w:r w:rsidR="00816209" w:rsidRPr="00646FFF">
        <w:rPr>
          <w:color w:val="000000"/>
          <w:sz w:val="28"/>
          <w:szCs w:val="28"/>
        </w:rPr>
        <w:t>услуг</w:t>
      </w:r>
      <w:r w:rsidRPr="00646FFF">
        <w:rPr>
          <w:color w:val="000000"/>
          <w:sz w:val="28"/>
          <w:szCs w:val="28"/>
        </w:rPr>
        <w:t xml:space="preserve"> и</w:t>
      </w:r>
      <w:r w:rsidR="00816209" w:rsidRPr="00646FFF">
        <w:rPr>
          <w:color w:val="000000"/>
          <w:sz w:val="28"/>
          <w:szCs w:val="28"/>
        </w:rPr>
        <w:t xml:space="preserve"> создания заказов.</w:t>
      </w:r>
    </w:p>
    <w:p w14:paraId="7640A458" w14:textId="77777777" w:rsidR="00025168" w:rsidRPr="00646FFF" w:rsidRDefault="00816209" w:rsidP="002622CC">
      <w:pPr>
        <w:spacing w:line="360" w:lineRule="auto"/>
        <w:jc w:val="center"/>
        <w:rPr>
          <w:color w:val="000000"/>
          <w:sz w:val="28"/>
          <w:szCs w:val="28"/>
        </w:rPr>
      </w:pPr>
      <w:r w:rsidRPr="00646FFF">
        <w:rPr>
          <w:noProof/>
          <w:color w:val="000000"/>
          <w:sz w:val="28"/>
          <w:szCs w:val="28"/>
        </w:rPr>
        <w:drawing>
          <wp:inline distT="0" distB="0" distL="0" distR="0" wp14:anchorId="7DB5E74F" wp14:editId="05D249FD">
            <wp:extent cx="4601261" cy="2202546"/>
            <wp:effectExtent l="19050" t="19050" r="8890" b="266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6a1652bf-cd32-42d0-ad5a-0081aee9aacf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7932" cy="221531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EDB0EB" w14:textId="77777777" w:rsidR="00025168" w:rsidRPr="00646FFF" w:rsidRDefault="00025168" w:rsidP="002622CC">
      <w:pPr>
        <w:spacing w:line="360" w:lineRule="auto"/>
        <w:jc w:val="center"/>
        <w:rPr>
          <w:color w:val="000000"/>
          <w:sz w:val="28"/>
          <w:szCs w:val="28"/>
        </w:rPr>
      </w:pPr>
      <w:r w:rsidRPr="00646FFF">
        <w:rPr>
          <w:color w:val="000000"/>
          <w:sz w:val="28"/>
          <w:szCs w:val="28"/>
        </w:rPr>
        <w:t xml:space="preserve">Рисунок </w:t>
      </w:r>
      <w:r w:rsidR="00816209" w:rsidRPr="00646FFF">
        <w:rPr>
          <w:color w:val="000000"/>
          <w:sz w:val="28"/>
          <w:szCs w:val="28"/>
        </w:rPr>
        <w:t>3</w:t>
      </w:r>
      <w:r w:rsidRPr="00646FFF">
        <w:rPr>
          <w:color w:val="000000"/>
          <w:sz w:val="28"/>
          <w:szCs w:val="28"/>
        </w:rPr>
        <w:t xml:space="preserve"> – Диаграмма компонентов</w:t>
      </w:r>
    </w:p>
    <w:p w14:paraId="41A8DF0B" w14:textId="77777777" w:rsidR="00025168" w:rsidRPr="00646FFF" w:rsidRDefault="00025168" w:rsidP="002622CC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 w:rsidRPr="00646FFF">
        <w:rPr>
          <w:color w:val="000000"/>
          <w:sz w:val="28"/>
          <w:szCs w:val="28"/>
        </w:rPr>
        <w:lastRenderedPageBreak/>
        <w:t xml:space="preserve">На рисунке </w:t>
      </w:r>
      <w:r w:rsidR="00816209" w:rsidRPr="00646FFF">
        <w:rPr>
          <w:color w:val="000000"/>
          <w:sz w:val="28"/>
          <w:szCs w:val="28"/>
        </w:rPr>
        <w:t>4</w:t>
      </w:r>
      <w:r w:rsidRPr="00646FFF">
        <w:rPr>
          <w:color w:val="000000"/>
          <w:sz w:val="28"/>
          <w:szCs w:val="28"/>
        </w:rPr>
        <w:t xml:space="preserve"> представлена диаграмма развёртывания. Она показывает, что, чтобы пользоваться программным продуктом, необходим </w:t>
      </w:r>
      <w:r w:rsidRPr="00646FFF">
        <w:rPr>
          <w:color w:val="000000"/>
          <w:sz w:val="28"/>
          <w:szCs w:val="28"/>
          <w:lang w:val="en-GB"/>
        </w:rPr>
        <w:t>web</w:t>
      </w:r>
      <w:r w:rsidRPr="00646FFF">
        <w:rPr>
          <w:color w:val="000000"/>
          <w:sz w:val="28"/>
          <w:szCs w:val="28"/>
        </w:rPr>
        <w:t xml:space="preserve">-сервер, на котором размещаются ИС и БД, а также для администратора, </w:t>
      </w:r>
      <w:r w:rsidR="00816209" w:rsidRPr="00646FFF">
        <w:rPr>
          <w:color w:val="000000"/>
          <w:sz w:val="28"/>
          <w:szCs w:val="28"/>
        </w:rPr>
        <w:t xml:space="preserve">сотрудника </w:t>
      </w:r>
      <w:r w:rsidRPr="00646FFF">
        <w:rPr>
          <w:color w:val="000000"/>
          <w:sz w:val="28"/>
          <w:szCs w:val="28"/>
        </w:rPr>
        <w:t>и просто пользователя необходимо каждому по ПК с браузером и выходом в интернет.</w:t>
      </w:r>
    </w:p>
    <w:p w14:paraId="06818144" w14:textId="77777777" w:rsidR="00025168" w:rsidRPr="00646FFF" w:rsidRDefault="00816209" w:rsidP="002622CC">
      <w:pPr>
        <w:spacing w:line="360" w:lineRule="auto"/>
        <w:jc w:val="center"/>
        <w:rPr>
          <w:color w:val="000000"/>
          <w:sz w:val="28"/>
          <w:szCs w:val="28"/>
        </w:rPr>
      </w:pPr>
      <w:r w:rsidRPr="00646FFF">
        <w:rPr>
          <w:noProof/>
          <w:color w:val="000000"/>
          <w:sz w:val="28"/>
          <w:szCs w:val="28"/>
        </w:rPr>
        <w:drawing>
          <wp:inline distT="0" distB="0" distL="0" distR="0" wp14:anchorId="79AFFF99" wp14:editId="6FED8851">
            <wp:extent cx="4825137" cy="4143374"/>
            <wp:effectExtent l="19050" t="19050" r="13970" b="1016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азвертывание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196" cy="423530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48C022" w14:textId="77777777" w:rsidR="00025168" w:rsidRPr="00646FFF" w:rsidRDefault="00025168" w:rsidP="002622CC">
      <w:pPr>
        <w:spacing w:line="360" w:lineRule="auto"/>
        <w:jc w:val="center"/>
        <w:rPr>
          <w:color w:val="000000"/>
          <w:sz w:val="28"/>
          <w:szCs w:val="28"/>
        </w:rPr>
      </w:pPr>
      <w:r w:rsidRPr="00646FFF">
        <w:rPr>
          <w:color w:val="000000"/>
          <w:sz w:val="28"/>
          <w:szCs w:val="28"/>
        </w:rPr>
        <w:t xml:space="preserve">Рисунок </w:t>
      </w:r>
      <w:r w:rsidR="00816209" w:rsidRPr="00646FFF">
        <w:rPr>
          <w:color w:val="000000"/>
          <w:sz w:val="28"/>
          <w:szCs w:val="28"/>
        </w:rPr>
        <w:t>4</w:t>
      </w:r>
      <w:r w:rsidRPr="00646FFF">
        <w:rPr>
          <w:color w:val="000000"/>
          <w:sz w:val="28"/>
          <w:szCs w:val="28"/>
        </w:rPr>
        <w:t xml:space="preserve"> – Диаграмма развёртывания</w:t>
      </w:r>
    </w:p>
    <w:p w14:paraId="4EFF9531" w14:textId="77777777" w:rsidR="00025168" w:rsidRPr="00646FFF" w:rsidRDefault="00025168" w:rsidP="002622CC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 w:rsidRPr="00646FFF">
        <w:rPr>
          <w:color w:val="000000"/>
          <w:sz w:val="28"/>
          <w:szCs w:val="28"/>
        </w:rPr>
        <w:t>Вывод по построению всех диаграмм – они построены. Теперь представить и разработать ИС проще (вывод в разработке).</w:t>
      </w:r>
    </w:p>
    <w:p w14:paraId="3E0B6586" w14:textId="77777777" w:rsidR="00025168" w:rsidRPr="00646FFF" w:rsidRDefault="00025168" w:rsidP="002622CC">
      <w:pPr>
        <w:pStyle w:val="a8"/>
        <w:rPr>
          <w:shd w:val="clear" w:color="auto" w:fill="FFFFFF"/>
        </w:rPr>
      </w:pPr>
      <w:bookmarkStart w:id="30" w:name="_Toc90228325"/>
      <w:bookmarkStart w:id="31" w:name="_Toc121075486"/>
      <w:bookmarkStart w:id="32" w:name="_Toc121078289"/>
      <w:bookmarkStart w:id="33" w:name="_Toc121248098"/>
      <w:r w:rsidRPr="00646FFF">
        <w:rPr>
          <w:shd w:val="clear" w:color="auto" w:fill="FFFFFF"/>
        </w:rPr>
        <w:t>4.2 Функциональная схема ИС</w:t>
      </w:r>
      <w:bookmarkEnd w:id="30"/>
      <w:bookmarkEnd w:id="31"/>
      <w:bookmarkEnd w:id="32"/>
      <w:bookmarkEnd w:id="33"/>
    </w:p>
    <w:p w14:paraId="56428EA9" w14:textId="77777777" w:rsidR="00025168" w:rsidRPr="00646FFF" w:rsidRDefault="00025168" w:rsidP="002622CC">
      <w:pPr>
        <w:spacing w:line="360" w:lineRule="auto"/>
        <w:ind w:firstLine="851"/>
        <w:jc w:val="both"/>
        <w:rPr>
          <w:sz w:val="28"/>
          <w:szCs w:val="28"/>
        </w:rPr>
      </w:pPr>
      <w:r w:rsidRPr="00646FFF">
        <w:rPr>
          <w:sz w:val="28"/>
          <w:szCs w:val="28"/>
        </w:rPr>
        <w:t xml:space="preserve">На рисунке </w:t>
      </w:r>
      <w:r w:rsidR="00816209" w:rsidRPr="00646FFF">
        <w:rPr>
          <w:sz w:val="28"/>
          <w:szCs w:val="28"/>
        </w:rPr>
        <w:t>5</w:t>
      </w:r>
      <w:r w:rsidRPr="00646FFF">
        <w:rPr>
          <w:sz w:val="28"/>
          <w:szCs w:val="28"/>
        </w:rPr>
        <w:t xml:space="preserve"> представлена к</w:t>
      </w:r>
      <w:r w:rsidRPr="00646FFF">
        <w:rPr>
          <w:color w:val="000000"/>
          <w:sz w:val="28"/>
          <w:szCs w:val="28"/>
        </w:rPr>
        <w:t>онтекстная диаграмма, отображающая деятельность ИС.</w:t>
      </w:r>
    </w:p>
    <w:p w14:paraId="5267C016" w14:textId="77777777" w:rsidR="00025168" w:rsidRPr="00646FFF" w:rsidRDefault="00816209" w:rsidP="002622CC">
      <w:pPr>
        <w:spacing w:line="360" w:lineRule="auto"/>
        <w:jc w:val="center"/>
        <w:rPr>
          <w:sz w:val="28"/>
          <w:szCs w:val="28"/>
        </w:rPr>
      </w:pPr>
      <w:r w:rsidRPr="00646FFF">
        <w:rPr>
          <w:noProof/>
          <w:sz w:val="28"/>
          <w:szCs w:val="28"/>
        </w:rPr>
        <w:lastRenderedPageBreak/>
        <w:drawing>
          <wp:inline distT="0" distB="0" distL="0" distR="0" wp14:anchorId="06936F75" wp14:editId="6127A1DC">
            <wp:extent cx="5831167" cy="3987800"/>
            <wp:effectExtent l="19050" t="19050" r="17780" b="1270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DEF0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2816" cy="402312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40EBE6" w14:textId="77777777" w:rsidR="00025168" w:rsidRPr="00646FFF" w:rsidRDefault="00025168" w:rsidP="002622CC">
      <w:pPr>
        <w:spacing w:line="360" w:lineRule="auto"/>
        <w:jc w:val="center"/>
        <w:rPr>
          <w:color w:val="000000"/>
          <w:sz w:val="28"/>
          <w:szCs w:val="28"/>
        </w:rPr>
      </w:pPr>
      <w:r w:rsidRPr="00646FFF">
        <w:rPr>
          <w:color w:val="000000"/>
          <w:sz w:val="28"/>
          <w:szCs w:val="28"/>
        </w:rPr>
        <w:t xml:space="preserve">Рисунок </w:t>
      </w:r>
      <w:r w:rsidR="00816209" w:rsidRPr="00646FFF">
        <w:rPr>
          <w:color w:val="000000"/>
          <w:sz w:val="28"/>
          <w:szCs w:val="28"/>
        </w:rPr>
        <w:t>5</w:t>
      </w:r>
      <w:r w:rsidRPr="00646FFF">
        <w:rPr>
          <w:color w:val="000000"/>
          <w:sz w:val="28"/>
          <w:szCs w:val="28"/>
        </w:rPr>
        <w:t xml:space="preserve"> – Контекстная диаграмма IDEF0</w:t>
      </w:r>
    </w:p>
    <w:p w14:paraId="62A6C393" w14:textId="77777777" w:rsidR="00025168" w:rsidRPr="00646FFF" w:rsidRDefault="00025168" w:rsidP="002622CC">
      <w:pPr>
        <w:spacing w:line="360" w:lineRule="auto"/>
        <w:ind w:firstLine="851"/>
        <w:jc w:val="both"/>
        <w:rPr>
          <w:sz w:val="28"/>
          <w:szCs w:val="28"/>
        </w:rPr>
      </w:pPr>
      <w:r w:rsidRPr="00646FFF">
        <w:rPr>
          <w:sz w:val="28"/>
          <w:szCs w:val="28"/>
        </w:rPr>
        <w:t xml:space="preserve">На рисунке </w:t>
      </w:r>
      <w:r w:rsidR="00816209" w:rsidRPr="00646FFF">
        <w:rPr>
          <w:sz w:val="28"/>
          <w:szCs w:val="28"/>
        </w:rPr>
        <w:t>6</w:t>
      </w:r>
      <w:r w:rsidRPr="00646FFF">
        <w:rPr>
          <w:sz w:val="28"/>
          <w:szCs w:val="28"/>
        </w:rPr>
        <w:t xml:space="preserve"> представлена диаграмма </w:t>
      </w:r>
      <w:r w:rsidRPr="00646FFF">
        <w:rPr>
          <w:color w:val="000000"/>
          <w:sz w:val="28"/>
          <w:szCs w:val="28"/>
        </w:rPr>
        <w:t>декомпозиций (А1), отображающая деятельность ИС более подробно предыдущей.</w:t>
      </w:r>
    </w:p>
    <w:p w14:paraId="32A9C355" w14:textId="77777777" w:rsidR="00025168" w:rsidRPr="00646FFF" w:rsidRDefault="00816209" w:rsidP="002622CC">
      <w:pPr>
        <w:spacing w:line="360" w:lineRule="auto"/>
        <w:jc w:val="center"/>
        <w:rPr>
          <w:sz w:val="28"/>
          <w:szCs w:val="28"/>
        </w:rPr>
      </w:pPr>
      <w:r w:rsidRPr="00646FFF">
        <w:rPr>
          <w:noProof/>
          <w:sz w:val="28"/>
          <w:szCs w:val="28"/>
        </w:rPr>
        <w:drawing>
          <wp:inline distT="0" distB="0" distL="0" distR="0" wp14:anchorId="48796444" wp14:editId="74085B64">
            <wp:extent cx="5020733" cy="3479762"/>
            <wp:effectExtent l="19050" t="19050" r="27940" b="260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Декомпозиция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5772" cy="351790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B7610E" w14:textId="77777777" w:rsidR="00025168" w:rsidRPr="00646FFF" w:rsidRDefault="00025168" w:rsidP="002622CC">
      <w:pPr>
        <w:spacing w:line="360" w:lineRule="auto"/>
        <w:jc w:val="center"/>
        <w:rPr>
          <w:color w:val="000000"/>
          <w:sz w:val="28"/>
          <w:szCs w:val="28"/>
        </w:rPr>
      </w:pPr>
      <w:r w:rsidRPr="00646FFF">
        <w:rPr>
          <w:color w:val="000000"/>
          <w:sz w:val="28"/>
          <w:szCs w:val="28"/>
        </w:rPr>
        <w:t xml:space="preserve">Рисунок </w:t>
      </w:r>
      <w:r w:rsidR="00816209" w:rsidRPr="00646FFF">
        <w:rPr>
          <w:color w:val="000000"/>
          <w:sz w:val="28"/>
          <w:szCs w:val="28"/>
        </w:rPr>
        <w:t>6</w:t>
      </w:r>
      <w:r w:rsidRPr="00646FFF">
        <w:rPr>
          <w:color w:val="000000"/>
          <w:sz w:val="28"/>
          <w:szCs w:val="28"/>
        </w:rPr>
        <w:t xml:space="preserve"> – Диаграмма декомпозиций А1</w:t>
      </w:r>
    </w:p>
    <w:p w14:paraId="5713335F" w14:textId="77777777" w:rsidR="00025168" w:rsidRPr="00646FFF" w:rsidRDefault="00025168" w:rsidP="002622CC">
      <w:pPr>
        <w:spacing w:line="360" w:lineRule="auto"/>
        <w:jc w:val="center"/>
        <w:rPr>
          <w:sz w:val="28"/>
          <w:szCs w:val="28"/>
        </w:rPr>
      </w:pPr>
    </w:p>
    <w:p w14:paraId="16A6A2D3" w14:textId="77777777" w:rsidR="00025168" w:rsidRPr="00646FFF" w:rsidRDefault="00025168" w:rsidP="002622CC">
      <w:pPr>
        <w:spacing w:line="360" w:lineRule="auto"/>
        <w:ind w:firstLine="851"/>
        <w:jc w:val="both"/>
        <w:rPr>
          <w:sz w:val="28"/>
          <w:szCs w:val="28"/>
        </w:rPr>
      </w:pPr>
      <w:r w:rsidRPr="00646FFF">
        <w:rPr>
          <w:sz w:val="28"/>
          <w:szCs w:val="28"/>
        </w:rPr>
        <w:t xml:space="preserve">На рисунке </w:t>
      </w:r>
      <w:r w:rsidR="00657803" w:rsidRPr="00646FFF">
        <w:rPr>
          <w:sz w:val="28"/>
          <w:szCs w:val="28"/>
        </w:rPr>
        <w:t>7</w:t>
      </w:r>
      <w:r w:rsidRPr="00646FFF">
        <w:rPr>
          <w:sz w:val="28"/>
          <w:szCs w:val="28"/>
        </w:rPr>
        <w:t xml:space="preserve"> представлена диаграмма классов. Она содержит 15 классов, среди них база данных, </w:t>
      </w:r>
      <w:r w:rsidRPr="00646FFF">
        <w:rPr>
          <w:sz w:val="28"/>
          <w:szCs w:val="28"/>
          <w:lang w:val="en-US"/>
        </w:rPr>
        <w:t>html</w:t>
      </w:r>
      <w:r w:rsidRPr="00646FFF">
        <w:rPr>
          <w:sz w:val="28"/>
          <w:szCs w:val="28"/>
        </w:rPr>
        <w:t>-страница, информационная сеть «</w:t>
      </w:r>
      <w:r w:rsidR="002C0DB0" w:rsidRPr="00646FFF">
        <w:rPr>
          <w:sz w:val="28"/>
          <w:szCs w:val="28"/>
        </w:rPr>
        <w:t>Сервисный центр по ремонту бытовой техники</w:t>
      </w:r>
      <w:r w:rsidRPr="00646FFF">
        <w:rPr>
          <w:sz w:val="28"/>
          <w:szCs w:val="28"/>
        </w:rPr>
        <w:t>»,</w:t>
      </w:r>
      <w:r w:rsidR="002C0DB0" w:rsidRPr="00646FFF">
        <w:rPr>
          <w:sz w:val="28"/>
          <w:szCs w:val="28"/>
        </w:rPr>
        <w:t xml:space="preserve"> пользователь,</w:t>
      </w:r>
      <w:r w:rsidRPr="00646FFF">
        <w:rPr>
          <w:sz w:val="28"/>
          <w:szCs w:val="28"/>
        </w:rPr>
        <w:t xml:space="preserve"> просто пользователь, </w:t>
      </w:r>
      <w:r w:rsidR="002C0DB0" w:rsidRPr="00646FFF">
        <w:rPr>
          <w:sz w:val="28"/>
          <w:szCs w:val="28"/>
        </w:rPr>
        <w:t>сотрудник</w:t>
      </w:r>
      <w:r w:rsidRPr="00646FFF">
        <w:rPr>
          <w:sz w:val="28"/>
          <w:szCs w:val="28"/>
        </w:rPr>
        <w:t>, администратор,</w:t>
      </w:r>
      <w:r w:rsidR="002C0DB0" w:rsidRPr="00646FFF">
        <w:rPr>
          <w:sz w:val="28"/>
          <w:szCs w:val="28"/>
        </w:rPr>
        <w:t xml:space="preserve"> услуги</w:t>
      </w:r>
      <w:r w:rsidRPr="00646FFF">
        <w:rPr>
          <w:sz w:val="28"/>
          <w:szCs w:val="28"/>
        </w:rPr>
        <w:t>.</w:t>
      </w:r>
    </w:p>
    <w:p w14:paraId="11C12DEE" w14:textId="77777777" w:rsidR="00025168" w:rsidRPr="00646FFF" w:rsidRDefault="002C0DB0" w:rsidP="002622CC">
      <w:pPr>
        <w:spacing w:line="360" w:lineRule="auto"/>
        <w:jc w:val="center"/>
        <w:rPr>
          <w:shd w:val="clear" w:color="auto" w:fill="FFFFFF"/>
        </w:rPr>
      </w:pPr>
      <w:r w:rsidRPr="00646FFF">
        <w:rPr>
          <w:noProof/>
          <w:shd w:val="clear" w:color="auto" w:fill="FFFFFF"/>
        </w:rPr>
        <w:drawing>
          <wp:inline distT="0" distB="0" distL="0" distR="0" wp14:anchorId="7FA71199" wp14:editId="475B079A">
            <wp:extent cx="5930476" cy="5105872"/>
            <wp:effectExtent l="19050" t="19050" r="13335" b="190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2d376b1-f632-4ab1-95a2-5e2dbadba241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752" cy="513193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0BBC8F" w14:textId="77777777" w:rsidR="00025168" w:rsidRPr="00646FFF" w:rsidRDefault="00025168" w:rsidP="002622CC">
      <w:pPr>
        <w:spacing w:line="360" w:lineRule="auto"/>
        <w:jc w:val="center"/>
        <w:rPr>
          <w:color w:val="000000"/>
          <w:sz w:val="28"/>
          <w:szCs w:val="28"/>
        </w:rPr>
      </w:pPr>
      <w:r w:rsidRPr="00646FFF">
        <w:rPr>
          <w:color w:val="000000"/>
          <w:sz w:val="28"/>
          <w:szCs w:val="28"/>
        </w:rPr>
        <w:t xml:space="preserve">Рисунок </w:t>
      </w:r>
      <w:r w:rsidR="00657803" w:rsidRPr="00646FFF">
        <w:rPr>
          <w:color w:val="000000"/>
          <w:sz w:val="28"/>
          <w:szCs w:val="28"/>
        </w:rPr>
        <w:t>7</w:t>
      </w:r>
      <w:r w:rsidRPr="00646FFF">
        <w:rPr>
          <w:color w:val="000000"/>
          <w:sz w:val="28"/>
          <w:szCs w:val="28"/>
        </w:rPr>
        <w:t xml:space="preserve"> – Диаграмма классов</w:t>
      </w:r>
    </w:p>
    <w:p w14:paraId="4C4D7D29" w14:textId="77777777" w:rsidR="00025168" w:rsidRPr="00646FFF" w:rsidRDefault="00025168" w:rsidP="002622CC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 w:rsidRPr="00646FFF">
        <w:rPr>
          <w:sz w:val="28"/>
          <w:szCs w:val="28"/>
        </w:rPr>
        <w:t xml:space="preserve">На рисунке </w:t>
      </w:r>
      <w:r w:rsidR="00657803" w:rsidRPr="00646FFF">
        <w:rPr>
          <w:sz w:val="28"/>
          <w:szCs w:val="28"/>
        </w:rPr>
        <w:t>8</w:t>
      </w:r>
      <w:r w:rsidRPr="00646FFF">
        <w:rPr>
          <w:sz w:val="28"/>
          <w:szCs w:val="28"/>
        </w:rPr>
        <w:t xml:space="preserve"> представлена диаграмма потоков данных. В центре всего пользователь, который </w:t>
      </w:r>
      <w:r w:rsidR="00657803" w:rsidRPr="00646FFF">
        <w:rPr>
          <w:sz w:val="28"/>
          <w:szCs w:val="28"/>
        </w:rPr>
        <w:t>может регистрироваться, просматривать услуги, добавлять, редактировать и удалять заказы</w:t>
      </w:r>
      <w:r w:rsidRPr="00646FFF">
        <w:rPr>
          <w:sz w:val="28"/>
          <w:szCs w:val="28"/>
        </w:rPr>
        <w:t xml:space="preserve">. Для соответствующих действий в ИС предусмотрены соответствующие БД. </w:t>
      </w:r>
    </w:p>
    <w:p w14:paraId="53C7651C" w14:textId="77777777" w:rsidR="00025168" w:rsidRPr="00646FFF" w:rsidRDefault="002C0DB0" w:rsidP="002622CC">
      <w:pPr>
        <w:spacing w:line="360" w:lineRule="auto"/>
        <w:jc w:val="center"/>
        <w:rPr>
          <w:shd w:val="clear" w:color="auto" w:fill="FFFFFF"/>
        </w:rPr>
      </w:pPr>
      <w:r w:rsidRPr="00646FFF">
        <w:rPr>
          <w:noProof/>
          <w:shd w:val="clear" w:color="auto" w:fill="FFFFFF"/>
        </w:rPr>
        <w:lastRenderedPageBreak/>
        <w:drawing>
          <wp:inline distT="0" distB="0" distL="0" distR="0" wp14:anchorId="0A3F83E1" wp14:editId="41B2F58D">
            <wp:extent cx="6269237" cy="4487333"/>
            <wp:effectExtent l="19050" t="19050" r="17780" b="279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3fb2b96-2ad0-4401-a490-dc46f3318c0f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9231" cy="452311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7ECD7F" w14:textId="77777777" w:rsidR="00025168" w:rsidRPr="00646FFF" w:rsidRDefault="00025168" w:rsidP="002622CC">
      <w:pPr>
        <w:spacing w:line="360" w:lineRule="auto"/>
        <w:jc w:val="center"/>
        <w:rPr>
          <w:color w:val="000000"/>
          <w:sz w:val="28"/>
          <w:szCs w:val="28"/>
        </w:rPr>
      </w:pPr>
      <w:r w:rsidRPr="00646FFF">
        <w:rPr>
          <w:color w:val="000000"/>
          <w:sz w:val="28"/>
          <w:szCs w:val="28"/>
        </w:rPr>
        <w:t xml:space="preserve">Рисунок </w:t>
      </w:r>
      <w:r w:rsidR="00657803" w:rsidRPr="00646FFF">
        <w:rPr>
          <w:color w:val="000000"/>
          <w:sz w:val="28"/>
          <w:szCs w:val="28"/>
        </w:rPr>
        <w:t>8</w:t>
      </w:r>
      <w:r w:rsidRPr="00646FFF">
        <w:rPr>
          <w:color w:val="000000"/>
          <w:sz w:val="28"/>
          <w:szCs w:val="28"/>
        </w:rPr>
        <w:t xml:space="preserve"> – Диаграмма </w:t>
      </w:r>
      <w:r w:rsidRPr="00646FFF">
        <w:rPr>
          <w:sz w:val="28"/>
          <w:szCs w:val="28"/>
        </w:rPr>
        <w:t>потоков данных</w:t>
      </w:r>
    </w:p>
    <w:p w14:paraId="529E514F" w14:textId="77777777" w:rsidR="00025168" w:rsidRPr="00646FFF" w:rsidRDefault="00025168" w:rsidP="002622CC">
      <w:pPr>
        <w:pStyle w:val="a8"/>
        <w:rPr>
          <w:color w:val="000000"/>
        </w:rPr>
      </w:pPr>
      <w:bookmarkStart w:id="34" w:name="_Toc90228326"/>
      <w:bookmarkStart w:id="35" w:name="_Toc121075487"/>
      <w:bookmarkStart w:id="36" w:name="_Toc121078290"/>
      <w:bookmarkStart w:id="37" w:name="_Toc121248099"/>
      <w:r w:rsidRPr="00646FFF">
        <w:rPr>
          <w:shd w:val="clear" w:color="auto" w:fill="FFFFFF"/>
        </w:rPr>
        <w:t>4.3 Проектирование базы данных</w:t>
      </w:r>
      <w:bookmarkEnd w:id="34"/>
      <w:bookmarkEnd w:id="35"/>
      <w:bookmarkEnd w:id="36"/>
      <w:bookmarkEnd w:id="37"/>
    </w:p>
    <w:p w14:paraId="1EA22B2D" w14:textId="77777777" w:rsidR="00025168" w:rsidRPr="00646FFF" w:rsidRDefault="00025168" w:rsidP="002622CC">
      <w:pPr>
        <w:spacing w:line="360" w:lineRule="auto"/>
        <w:ind w:firstLine="851"/>
        <w:jc w:val="both"/>
        <w:rPr>
          <w:sz w:val="28"/>
          <w:szCs w:val="28"/>
        </w:rPr>
      </w:pPr>
      <w:r w:rsidRPr="00646FFF">
        <w:rPr>
          <w:sz w:val="28"/>
          <w:szCs w:val="28"/>
        </w:rPr>
        <w:t>Проектирование базы данных начинается с концептуального проектирование базы данных.</w:t>
      </w:r>
    </w:p>
    <w:p w14:paraId="4E5F3144" w14:textId="77777777" w:rsidR="00025168" w:rsidRPr="00646FFF" w:rsidRDefault="00025168" w:rsidP="002622CC">
      <w:pPr>
        <w:spacing w:line="360" w:lineRule="auto"/>
        <w:ind w:firstLine="851"/>
        <w:jc w:val="both"/>
        <w:rPr>
          <w:sz w:val="28"/>
          <w:szCs w:val="28"/>
        </w:rPr>
      </w:pPr>
      <w:r w:rsidRPr="00646FFF">
        <w:rPr>
          <w:sz w:val="28"/>
          <w:szCs w:val="28"/>
        </w:rPr>
        <w:t>Концептуальное проектирование – построение семантической модели предметной области, то есть информационной модели наиболее высокого уровня абстракции. Такая модель создаётся без ориентации на какую-либо конкретную СУБД и модель данных.</w:t>
      </w:r>
    </w:p>
    <w:p w14:paraId="34F1E854" w14:textId="77777777" w:rsidR="00025168" w:rsidRPr="00646FFF" w:rsidRDefault="00025168" w:rsidP="002622CC">
      <w:pPr>
        <w:spacing w:line="360" w:lineRule="auto"/>
        <w:ind w:firstLine="851"/>
        <w:jc w:val="both"/>
        <w:rPr>
          <w:sz w:val="28"/>
          <w:szCs w:val="28"/>
        </w:rPr>
      </w:pPr>
      <w:r w:rsidRPr="00646FFF">
        <w:rPr>
          <w:sz w:val="28"/>
          <w:szCs w:val="28"/>
        </w:rPr>
        <w:t xml:space="preserve">На рисунке </w:t>
      </w:r>
      <w:r w:rsidR="00657803" w:rsidRPr="00646FFF">
        <w:rPr>
          <w:sz w:val="28"/>
          <w:szCs w:val="28"/>
        </w:rPr>
        <w:t>9</w:t>
      </w:r>
      <w:r w:rsidRPr="00646FFF">
        <w:rPr>
          <w:sz w:val="28"/>
          <w:szCs w:val="28"/>
        </w:rPr>
        <w:t xml:space="preserve"> представлена инфологическая модель базы данных.</w:t>
      </w:r>
    </w:p>
    <w:p w14:paraId="3F6AA433" w14:textId="77777777" w:rsidR="00025168" w:rsidRPr="00646FFF" w:rsidRDefault="002C0DB0" w:rsidP="002622CC">
      <w:pPr>
        <w:spacing w:line="360" w:lineRule="auto"/>
        <w:jc w:val="center"/>
        <w:rPr>
          <w:sz w:val="28"/>
          <w:szCs w:val="28"/>
        </w:rPr>
      </w:pPr>
      <w:r w:rsidRPr="00646FFF">
        <w:rPr>
          <w:noProof/>
          <w:shd w:val="clear" w:color="auto" w:fill="FFFFFF"/>
        </w:rPr>
        <w:lastRenderedPageBreak/>
        <w:drawing>
          <wp:inline distT="0" distB="0" distL="0" distR="0" wp14:anchorId="0982FF83" wp14:editId="0190FD8A">
            <wp:extent cx="6210935" cy="4733290"/>
            <wp:effectExtent l="19050" t="19050" r="18415" b="1016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72ba961d-d70c-4db4-b8a7-7ff23d430347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473329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2A0F84" w14:textId="77777777" w:rsidR="00025168" w:rsidRPr="00646FFF" w:rsidRDefault="00025168" w:rsidP="002622CC">
      <w:pPr>
        <w:spacing w:line="360" w:lineRule="auto"/>
        <w:jc w:val="center"/>
        <w:rPr>
          <w:sz w:val="28"/>
          <w:szCs w:val="28"/>
        </w:rPr>
      </w:pPr>
      <w:r w:rsidRPr="00646FFF">
        <w:rPr>
          <w:color w:val="000000"/>
          <w:sz w:val="28"/>
          <w:szCs w:val="28"/>
        </w:rPr>
        <w:t xml:space="preserve">Рисунок </w:t>
      </w:r>
      <w:r w:rsidR="00657803" w:rsidRPr="00646FFF">
        <w:rPr>
          <w:color w:val="000000"/>
          <w:sz w:val="28"/>
          <w:szCs w:val="28"/>
        </w:rPr>
        <w:t>9</w:t>
      </w:r>
      <w:r w:rsidRPr="00646FFF">
        <w:rPr>
          <w:color w:val="000000"/>
          <w:sz w:val="28"/>
          <w:szCs w:val="28"/>
        </w:rPr>
        <w:t xml:space="preserve"> – Инфологическая модель базы данных</w:t>
      </w:r>
    </w:p>
    <w:p w14:paraId="5DA236BC" w14:textId="77777777" w:rsidR="00025168" w:rsidRPr="00646FFF" w:rsidRDefault="00025168" w:rsidP="002622CC">
      <w:pPr>
        <w:spacing w:line="360" w:lineRule="auto"/>
        <w:ind w:firstLine="851"/>
        <w:jc w:val="both"/>
        <w:rPr>
          <w:sz w:val="28"/>
          <w:szCs w:val="28"/>
        </w:rPr>
      </w:pPr>
      <w:r w:rsidRPr="00646FFF">
        <w:rPr>
          <w:sz w:val="28"/>
          <w:szCs w:val="28"/>
        </w:rPr>
        <w:t xml:space="preserve">На инфологической модели базы данных выше схематично отображены сущности системы, их атрибуты и связи между ними. Так, в прямоугольник отображены сущности, такие как: Пользователь, </w:t>
      </w:r>
      <w:r w:rsidR="00657803" w:rsidRPr="00646FFF">
        <w:rPr>
          <w:sz w:val="28"/>
          <w:szCs w:val="28"/>
        </w:rPr>
        <w:t>Сотрудники</w:t>
      </w:r>
      <w:r w:rsidRPr="00646FFF">
        <w:rPr>
          <w:sz w:val="28"/>
          <w:szCs w:val="28"/>
        </w:rPr>
        <w:t xml:space="preserve">, </w:t>
      </w:r>
      <w:r w:rsidR="00657803" w:rsidRPr="00646FFF">
        <w:rPr>
          <w:sz w:val="28"/>
          <w:szCs w:val="28"/>
        </w:rPr>
        <w:t>Оборудование</w:t>
      </w:r>
      <w:r w:rsidRPr="00646FFF">
        <w:rPr>
          <w:sz w:val="28"/>
          <w:szCs w:val="28"/>
        </w:rPr>
        <w:t xml:space="preserve">, </w:t>
      </w:r>
      <w:r w:rsidR="00657803" w:rsidRPr="00646FFF">
        <w:rPr>
          <w:sz w:val="28"/>
          <w:szCs w:val="28"/>
        </w:rPr>
        <w:t>Материалы</w:t>
      </w:r>
      <w:r w:rsidRPr="00646FFF">
        <w:rPr>
          <w:sz w:val="28"/>
          <w:szCs w:val="28"/>
        </w:rPr>
        <w:t xml:space="preserve">, </w:t>
      </w:r>
      <w:r w:rsidR="00657803" w:rsidRPr="00646FFF">
        <w:rPr>
          <w:sz w:val="28"/>
          <w:szCs w:val="28"/>
        </w:rPr>
        <w:t xml:space="preserve">Заказы </w:t>
      </w:r>
      <w:r w:rsidRPr="00646FFF">
        <w:rPr>
          <w:sz w:val="28"/>
          <w:szCs w:val="28"/>
        </w:rPr>
        <w:t>и</w:t>
      </w:r>
      <w:r w:rsidR="00657803" w:rsidRPr="00646FFF">
        <w:rPr>
          <w:sz w:val="28"/>
          <w:szCs w:val="28"/>
        </w:rPr>
        <w:t xml:space="preserve"> Заказчики</w:t>
      </w:r>
      <w:r w:rsidRPr="00646FFF">
        <w:rPr>
          <w:sz w:val="28"/>
          <w:szCs w:val="28"/>
        </w:rPr>
        <w:t xml:space="preserve">. В овалах отображены атрибуты сущностей, например: ФИО, </w:t>
      </w:r>
      <w:r w:rsidRPr="00646FFF">
        <w:rPr>
          <w:sz w:val="28"/>
          <w:szCs w:val="28"/>
          <w:lang w:val="en-US"/>
        </w:rPr>
        <w:t>ID</w:t>
      </w:r>
      <w:r w:rsidRPr="00646FFF">
        <w:rPr>
          <w:sz w:val="28"/>
          <w:szCs w:val="28"/>
        </w:rPr>
        <w:t xml:space="preserve"> и другие. Робами изображены связи между сущностями, например </w:t>
      </w:r>
      <w:r w:rsidR="00657803" w:rsidRPr="00646FFF">
        <w:rPr>
          <w:sz w:val="28"/>
          <w:szCs w:val="28"/>
        </w:rPr>
        <w:t xml:space="preserve">сотрудник </w:t>
      </w:r>
      <w:r w:rsidRPr="00646FFF">
        <w:rPr>
          <w:sz w:val="28"/>
          <w:szCs w:val="28"/>
        </w:rPr>
        <w:t xml:space="preserve">просматривает </w:t>
      </w:r>
      <w:r w:rsidR="00657803" w:rsidRPr="00646FFF">
        <w:rPr>
          <w:sz w:val="28"/>
          <w:szCs w:val="28"/>
        </w:rPr>
        <w:t>материалы</w:t>
      </w:r>
      <w:r w:rsidRPr="00646FFF">
        <w:rPr>
          <w:sz w:val="28"/>
          <w:szCs w:val="28"/>
        </w:rPr>
        <w:t>.</w:t>
      </w:r>
    </w:p>
    <w:p w14:paraId="331AA6D6" w14:textId="77777777" w:rsidR="00025168" w:rsidRPr="00646FFF" w:rsidRDefault="00025168" w:rsidP="002622CC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 w:rsidRPr="00646FFF">
        <w:rPr>
          <w:sz w:val="28"/>
          <w:szCs w:val="28"/>
        </w:rPr>
        <w:t>Далее происходит преобразование концептуальной модели в логическую модель, по формальным правилам. Таким образом, логическое (</w:t>
      </w:r>
      <w:proofErr w:type="spellStart"/>
      <w:r w:rsidRPr="00646FFF">
        <w:rPr>
          <w:sz w:val="28"/>
          <w:szCs w:val="28"/>
        </w:rPr>
        <w:t>даталогическое</w:t>
      </w:r>
      <w:proofErr w:type="spellEnd"/>
      <w:r w:rsidRPr="00646FFF">
        <w:rPr>
          <w:sz w:val="28"/>
          <w:szCs w:val="28"/>
        </w:rPr>
        <w:t>) проектирование — создание схемы базы данных на основе конкретной модели данных, например, реляционной модели данных.</w:t>
      </w:r>
      <w:r w:rsidRPr="00646FFF">
        <w:rPr>
          <w:color w:val="000000"/>
          <w:sz w:val="28"/>
          <w:szCs w:val="28"/>
        </w:rPr>
        <w:t xml:space="preserve"> </w:t>
      </w:r>
    </w:p>
    <w:p w14:paraId="207F1FBC" w14:textId="77777777" w:rsidR="00025168" w:rsidRPr="00646FFF" w:rsidRDefault="00025168" w:rsidP="002622CC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 w:rsidRPr="00646FFF">
        <w:rPr>
          <w:color w:val="000000"/>
          <w:sz w:val="28"/>
          <w:szCs w:val="28"/>
        </w:rPr>
        <w:t xml:space="preserve">На </w:t>
      </w:r>
      <w:proofErr w:type="spellStart"/>
      <w:r w:rsidRPr="00646FFF">
        <w:rPr>
          <w:color w:val="000000"/>
          <w:sz w:val="28"/>
          <w:szCs w:val="28"/>
        </w:rPr>
        <w:t>даталогической</w:t>
      </w:r>
      <w:proofErr w:type="spellEnd"/>
      <w:r w:rsidRPr="00646FFF">
        <w:rPr>
          <w:color w:val="000000"/>
          <w:sz w:val="28"/>
          <w:szCs w:val="28"/>
        </w:rPr>
        <w:t xml:space="preserve"> модели базы данных (рисунок </w:t>
      </w:r>
      <w:r w:rsidR="00657803" w:rsidRPr="00646FFF">
        <w:rPr>
          <w:color w:val="000000"/>
          <w:sz w:val="28"/>
          <w:szCs w:val="28"/>
        </w:rPr>
        <w:t>10</w:t>
      </w:r>
      <w:r w:rsidRPr="00646FFF">
        <w:rPr>
          <w:color w:val="000000"/>
          <w:sz w:val="28"/>
          <w:szCs w:val="28"/>
        </w:rPr>
        <w:t>) отображены сущности приложения, а также первичные и внешние ключи, связывающие сущности между собой. Так, сущность «</w:t>
      </w:r>
      <w:r w:rsidR="00AC686C" w:rsidRPr="00646FFF">
        <w:rPr>
          <w:color w:val="000000"/>
          <w:sz w:val="28"/>
          <w:szCs w:val="28"/>
        </w:rPr>
        <w:t>Заказы</w:t>
      </w:r>
      <w:r w:rsidRPr="00646FFF">
        <w:rPr>
          <w:color w:val="000000"/>
          <w:sz w:val="28"/>
          <w:szCs w:val="28"/>
        </w:rPr>
        <w:t xml:space="preserve">» содержит в качестве внешнего </w:t>
      </w:r>
      <w:r w:rsidRPr="00646FFF">
        <w:rPr>
          <w:color w:val="000000"/>
          <w:sz w:val="28"/>
          <w:szCs w:val="28"/>
        </w:rPr>
        <w:lastRenderedPageBreak/>
        <w:t>ключа поле «</w:t>
      </w:r>
      <w:r w:rsidR="00AC686C" w:rsidRPr="00646FFF">
        <w:rPr>
          <w:color w:val="000000"/>
          <w:sz w:val="28"/>
          <w:szCs w:val="28"/>
          <w:lang w:val="en-US"/>
        </w:rPr>
        <w:t>id</w:t>
      </w:r>
      <w:r w:rsidR="00AC686C" w:rsidRPr="00646FFF">
        <w:rPr>
          <w:color w:val="000000"/>
          <w:sz w:val="28"/>
          <w:szCs w:val="28"/>
        </w:rPr>
        <w:t>_Сотрудника</w:t>
      </w:r>
      <w:r w:rsidRPr="00646FFF">
        <w:rPr>
          <w:color w:val="000000"/>
          <w:sz w:val="28"/>
          <w:szCs w:val="28"/>
        </w:rPr>
        <w:t xml:space="preserve">», которое содержит первичный ключ </w:t>
      </w:r>
      <w:r w:rsidR="00AC686C" w:rsidRPr="00646FFF">
        <w:rPr>
          <w:color w:val="000000"/>
          <w:sz w:val="28"/>
          <w:szCs w:val="28"/>
        </w:rPr>
        <w:t>сотрудника</w:t>
      </w:r>
      <w:r w:rsidRPr="00646FFF">
        <w:rPr>
          <w:color w:val="000000"/>
          <w:sz w:val="28"/>
          <w:szCs w:val="28"/>
        </w:rPr>
        <w:t xml:space="preserve">, </w:t>
      </w:r>
      <w:r w:rsidR="00AC686C" w:rsidRPr="00646FFF">
        <w:rPr>
          <w:color w:val="000000"/>
          <w:sz w:val="28"/>
          <w:szCs w:val="28"/>
        </w:rPr>
        <w:t>выполняющего этот заказ</w:t>
      </w:r>
      <w:r w:rsidRPr="00646FFF">
        <w:rPr>
          <w:color w:val="000000"/>
          <w:sz w:val="28"/>
          <w:szCs w:val="28"/>
        </w:rPr>
        <w:t xml:space="preserve">. </w:t>
      </w:r>
    </w:p>
    <w:p w14:paraId="47F1276B" w14:textId="77777777" w:rsidR="00025168" w:rsidRPr="00646FFF" w:rsidRDefault="00A73420" w:rsidP="002622CC">
      <w:pPr>
        <w:spacing w:line="360" w:lineRule="auto"/>
        <w:jc w:val="center"/>
        <w:rPr>
          <w:color w:val="000000"/>
          <w:sz w:val="28"/>
          <w:szCs w:val="28"/>
        </w:rPr>
      </w:pPr>
      <w:r w:rsidRPr="00646FFF">
        <w:rPr>
          <w:noProof/>
          <w:color w:val="000000"/>
          <w:sz w:val="28"/>
          <w:szCs w:val="28"/>
        </w:rPr>
        <w:drawing>
          <wp:inline distT="0" distB="0" distL="0" distR="0" wp14:anchorId="325B4C68" wp14:editId="738F113D">
            <wp:extent cx="4793459" cy="3283527"/>
            <wp:effectExtent l="19050" t="19050" r="26670" b="1270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2010" cy="329623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820F96" w14:textId="77777777" w:rsidR="00025168" w:rsidRPr="00646FFF" w:rsidRDefault="00025168" w:rsidP="002622CC">
      <w:pPr>
        <w:spacing w:line="360" w:lineRule="auto"/>
        <w:ind w:firstLine="851"/>
        <w:jc w:val="center"/>
        <w:rPr>
          <w:sz w:val="28"/>
          <w:szCs w:val="28"/>
        </w:rPr>
      </w:pPr>
      <w:r w:rsidRPr="00646FFF">
        <w:rPr>
          <w:color w:val="000000"/>
          <w:sz w:val="28"/>
          <w:szCs w:val="28"/>
        </w:rPr>
        <w:t xml:space="preserve">Рисунок </w:t>
      </w:r>
      <w:r w:rsidR="006832DC" w:rsidRPr="00646FFF">
        <w:rPr>
          <w:color w:val="000000"/>
          <w:sz w:val="28"/>
          <w:szCs w:val="28"/>
        </w:rPr>
        <w:t>10</w:t>
      </w:r>
      <w:r w:rsidRPr="00646FFF">
        <w:rPr>
          <w:color w:val="000000"/>
          <w:sz w:val="28"/>
          <w:szCs w:val="28"/>
        </w:rPr>
        <w:t xml:space="preserve"> – </w:t>
      </w:r>
      <w:proofErr w:type="spellStart"/>
      <w:r w:rsidRPr="00646FFF">
        <w:rPr>
          <w:color w:val="000000"/>
          <w:sz w:val="28"/>
          <w:szCs w:val="28"/>
        </w:rPr>
        <w:t>Даталогическая</w:t>
      </w:r>
      <w:proofErr w:type="spellEnd"/>
      <w:r w:rsidRPr="00646FFF">
        <w:rPr>
          <w:color w:val="000000"/>
          <w:sz w:val="28"/>
          <w:szCs w:val="28"/>
        </w:rPr>
        <w:t xml:space="preserve"> модель базы данных</w:t>
      </w:r>
    </w:p>
    <w:p w14:paraId="5D9CAD8E" w14:textId="1FC1ABE4" w:rsidR="00025168" w:rsidRPr="00646FFF" w:rsidRDefault="00025168" w:rsidP="002622CC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 w:rsidRPr="00646FFF">
        <w:rPr>
          <w:sz w:val="28"/>
          <w:szCs w:val="28"/>
        </w:rPr>
        <w:t xml:space="preserve">На рисунке </w:t>
      </w:r>
      <w:r w:rsidR="00657803" w:rsidRPr="00646FFF">
        <w:rPr>
          <w:sz w:val="28"/>
          <w:szCs w:val="28"/>
        </w:rPr>
        <w:t>11</w:t>
      </w:r>
      <w:r w:rsidRPr="00646FFF">
        <w:rPr>
          <w:sz w:val="28"/>
          <w:szCs w:val="28"/>
        </w:rPr>
        <w:t xml:space="preserve"> представлена ER-диаграмма базы данных. Она содержит </w:t>
      </w:r>
      <w:r w:rsidR="008D6AB2">
        <w:rPr>
          <w:sz w:val="28"/>
          <w:szCs w:val="28"/>
        </w:rPr>
        <w:t>11 т</w:t>
      </w:r>
      <w:r w:rsidRPr="00646FFF">
        <w:rPr>
          <w:sz w:val="28"/>
          <w:szCs w:val="28"/>
        </w:rPr>
        <w:t>аблиц для полного функционирования и качественной сортировки информации.</w:t>
      </w:r>
    </w:p>
    <w:p w14:paraId="5EBB060A" w14:textId="77777777" w:rsidR="00025168" w:rsidRPr="00646FFF" w:rsidRDefault="00657803" w:rsidP="002622CC">
      <w:pPr>
        <w:spacing w:line="360" w:lineRule="auto"/>
        <w:jc w:val="center"/>
        <w:rPr>
          <w:color w:val="000000"/>
          <w:sz w:val="28"/>
          <w:szCs w:val="28"/>
        </w:rPr>
      </w:pPr>
      <w:r w:rsidRPr="00646FFF">
        <w:rPr>
          <w:noProof/>
          <w:color w:val="000000"/>
          <w:sz w:val="28"/>
          <w:szCs w:val="28"/>
        </w:rPr>
        <w:drawing>
          <wp:inline distT="0" distB="0" distL="0" distR="0" wp14:anchorId="5295463C" wp14:editId="588B4886">
            <wp:extent cx="5135418" cy="3387034"/>
            <wp:effectExtent l="19050" t="19050" r="27305" b="2349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51397" cy="339757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E38539" w14:textId="77777777" w:rsidR="00025168" w:rsidRPr="00646FFF" w:rsidRDefault="00025168" w:rsidP="002622CC">
      <w:pPr>
        <w:spacing w:line="360" w:lineRule="auto"/>
        <w:jc w:val="center"/>
        <w:rPr>
          <w:color w:val="000000"/>
          <w:sz w:val="28"/>
          <w:szCs w:val="28"/>
        </w:rPr>
      </w:pPr>
      <w:r w:rsidRPr="00646FFF">
        <w:rPr>
          <w:color w:val="000000"/>
          <w:sz w:val="28"/>
          <w:szCs w:val="28"/>
        </w:rPr>
        <w:t xml:space="preserve">Рисунок </w:t>
      </w:r>
      <w:r w:rsidR="00657803" w:rsidRPr="00646FFF">
        <w:rPr>
          <w:color w:val="000000"/>
          <w:sz w:val="28"/>
          <w:szCs w:val="28"/>
        </w:rPr>
        <w:t>11</w:t>
      </w:r>
      <w:r w:rsidRPr="00646FFF">
        <w:rPr>
          <w:color w:val="000000"/>
          <w:sz w:val="28"/>
          <w:szCs w:val="28"/>
        </w:rPr>
        <w:t xml:space="preserve"> – </w:t>
      </w:r>
      <w:r w:rsidRPr="00646FFF">
        <w:rPr>
          <w:color w:val="000000"/>
          <w:sz w:val="28"/>
          <w:szCs w:val="28"/>
          <w:lang w:val="en-US"/>
        </w:rPr>
        <w:t>ER</w:t>
      </w:r>
      <w:r w:rsidRPr="00646FFF">
        <w:rPr>
          <w:color w:val="000000"/>
          <w:sz w:val="28"/>
          <w:szCs w:val="28"/>
        </w:rPr>
        <w:t>-модель базы данных</w:t>
      </w:r>
    </w:p>
    <w:p w14:paraId="7E7AC281" w14:textId="046D70CA" w:rsidR="00025168" w:rsidRPr="00646FFF" w:rsidRDefault="00025168" w:rsidP="002622CC">
      <w:pPr>
        <w:spacing w:line="360" w:lineRule="auto"/>
        <w:ind w:firstLine="851"/>
        <w:rPr>
          <w:color w:val="000000"/>
          <w:sz w:val="28"/>
          <w:szCs w:val="28"/>
        </w:rPr>
      </w:pPr>
      <w:r w:rsidRPr="00646FFF">
        <w:rPr>
          <w:color w:val="000000"/>
          <w:sz w:val="28"/>
          <w:szCs w:val="28"/>
        </w:rPr>
        <w:lastRenderedPageBreak/>
        <w:t>Перечень таблиц представлены в таблиц</w:t>
      </w:r>
      <w:r w:rsidR="001C535E">
        <w:rPr>
          <w:color w:val="000000"/>
          <w:sz w:val="28"/>
          <w:szCs w:val="28"/>
        </w:rPr>
        <w:t>ах 5</w:t>
      </w:r>
      <w:r w:rsidR="00A85E39">
        <w:rPr>
          <w:color w:val="000000"/>
          <w:sz w:val="28"/>
          <w:szCs w:val="28"/>
        </w:rPr>
        <w:t>-1</w:t>
      </w:r>
      <w:r w:rsidR="003709E4" w:rsidRPr="003709E4">
        <w:rPr>
          <w:color w:val="000000"/>
          <w:sz w:val="28"/>
          <w:szCs w:val="28"/>
        </w:rPr>
        <w:t>5</w:t>
      </w:r>
      <w:r w:rsidRPr="00646FFF">
        <w:rPr>
          <w:color w:val="000000"/>
          <w:sz w:val="28"/>
          <w:szCs w:val="28"/>
        </w:rPr>
        <w:t>.</w:t>
      </w:r>
    </w:p>
    <w:p w14:paraId="4684D728" w14:textId="77777777" w:rsidR="00025168" w:rsidRPr="00844360" w:rsidRDefault="00025168" w:rsidP="002622CC">
      <w:pPr>
        <w:spacing w:line="360" w:lineRule="auto"/>
        <w:jc w:val="both"/>
        <w:rPr>
          <w:color w:val="000000"/>
          <w:sz w:val="28"/>
          <w:szCs w:val="28"/>
          <w:lang w:val="en-US"/>
        </w:rPr>
      </w:pPr>
      <w:r w:rsidRPr="00646FFF">
        <w:rPr>
          <w:color w:val="000000"/>
          <w:sz w:val="28"/>
          <w:szCs w:val="28"/>
        </w:rPr>
        <w:t xml:space="preserve">Таблица </w:t>
      </w:r>
      <w:r w:rsidR="00657803" w:rsidRPr="00646FFF">
        <w:rPr>
          <w:color w:val="000000"/>
          <w:sz w:val="28"/>
          <w:szCs w:val="28"/>
        </w:rPr>
        <w:t>5</w:t>
      </w:r>
      <w:r w:rsidRPr="00646FFF">
        <w:rPr>
          <w:color w:val="000000"/>
          <w:sz w:val="28"/>
          <w:szCs w:val="28"/>
        </w:rPr>
        <w:t xml:space="preserve"> – Таблиц</w:t>
      </w:r>
      <w:r w:rsidR="00844360">
        <w:rPr>
          <w:color w:val="000000"/>
          <w:sz w:val="28"/>
          <w:szCs w:val="28"/>
        </w:rPr>
        <w:t xml:space="preserve">а </w:t>
      </w:r>
      <w:r w:rsidR="00D23AD1">
        <w:rPr>
          <w:color w:val="000000"/>
          <w:sz w:val="28"/>
          <w:szCs w:val="28"/>
          <w:lang w:val="en-US"/>
        </w:rPr>
        <w:t>Serv</w:t>
      </w:r>
      <w:r w:rsidR="00844360">
        <w:rPr>
          <w:color w:val="000000"/>
          <w:sz w:val="28"/>
          <w:szCs w:val="28"/>
          <w:lang w:val="en-US"/>
        </w:rPr>
        <w:t>ice</w:t>
      </w:r>
    </w:p>
    <w:tbl>
      <w:tblPr>
        <w:tblStyle w:val="14"/>
        <w:tblW w:w="0" w:type="auto"/>
        <w:tblLook w:val="04A0" w:firstRow="1" w:lastRow="0" w:firstColumn="1" w:lastColumn="0" w:noHBand="0" w:noVBand="1"/>
      </w:tblPr>
      <w:tblGrid>
        <w:gridCol w:w="3477"/>
        <w:gridCol w:w="2931"/>
        <w:gridCol w:w="3339"/>
      </w:tblGrid>
      <w:tr w:rsidR="00844360" w:rsidRPr="00646FFF" w14:paraId="73DE1E5F" w14:textId="77777777" w:rsidTr="00ED47A2">
        <w:tc>
          <w:tcPr>
            <w:tcW w:w="3477" w:type="dxa"/>
          </w:tcPr>
          <w:p w14:paraId="713F02F4" w14:textId="77777777" w:rsidR="00844360" w:rsidRPr="00ED47A2" w:rsidRDefault="00844360" w:rsidP="002622CC">
            <w:pPr>
              <w:spacing w:line="360" w:lineRule="auto"/>
              <w:jc w:val="center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</w:rPr>
              <w:t>Таблица</w:t>
            </w:r>
          </w:p>
        </w:tc>
        <w:tc>
          <w:tcPr>
            <w:tcW w:w="2931" w:type="dxa"/>
          </w:tcPr>
          <w:p w14:paraId="19613A49" w14:textId="77777777" w:rsidR="00844360" w:rsidRPr="00ED47A2" w:rsidRDefault="00844360" w:rsidP="002622CC">
            <w:pPr>
              <w:spacing w:line="360" w:lineRule="auto"/>
              <w:jc w:val="center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</w:rPr>
              <w:t>Тип данных</w:t>
            </w:r>
          </w:p>
        </w:tc>
        <w:tc>
          <w:tcPr>
            <w:tcW w:w="3339" w:type="dxa"/>
          </w:tcPr>
          <w:p w14:paraId="4205CEDF" w14:textId="77777777" w:rsidR="00844360" w:rsidRPr="00ED47A2" w:rsidRDefault="00844360" w:rsidP="002622CC">
            <w:pPr>
              <w:spacing w:line="360" w:lineRule="auto"/>
              <w:jc w:val="center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</w:rPr>
              <w:t>Описание</w:t>
            </w:r>
          </w:p>
        </w:tc>
      </w:tr>
      <w:tr w:rsidR="00844360" w:rsidRPr="00646FFF" w14:paraId="7383E4E8" w14:textId="77777777" w:rsidTr="00ED47A2">
        <w:tc>
          <w:tcPr>
            <w:tcW w:w="3477" w:type="dxa"/>
          </w:tcPr>
          <w:p w14:paraId="2B4008CA" w14:textId="77777777" w:rsidR="00844360" w:rsidRPr="00ED47A2" w:rsidRDefault="003023BD" w:rsidP="002622CC">
            <w:pPr>
              <w:spacing w:line="360" w:lineRule="auto"/>
              <w:rPr>
                <w:color w:val="000000"/>
                <w:szCs w:val="28"/>
                <w:lang w:val="en-US"/>
              </w:rPr>
            </w:pPr>
            <w:proofErr w:type="spellStart"/>
            <w:r w:rsidRPr="00ED47A2">
              <w:rPr>
                <w:color w:val="000000"/>
                <w:szCs w:val="28"/>
                <w:lang w:val="en-US"/>
              </w:rPr>
              <w:t>id_service</w:t>
            </w:r>
            <w:proofErr w:type="spellEnd"/>
          </w:p>
        </w:tc>
        <w:tc>
          <w:tcPr>
            <w:tcW w:w="2931" w:type="dxa"/>
          </w:tcPr>
          <w:p w14:paraId="529E04F9" w14:textId="77777777" w:rsidR="00844360" w:rsidRPr="00ED47A2" w:rsidRDefault="003023BD" w:rsidP="002622CC">
            <w:pPr>
              <w:spacing w:line="360" w:lineRule="auto"/>
              <w:ind w:firstLine="5"/>
              <w:rPr>
                <w:color w:val="000000"/>
                <w:szCs w:val="28"/>
                <w:lang w:val="en-US"/>
              </w:rPr>
            </w:pPr>
            <w:r w:rsidRPr="00ED47A2">
              <w:rPr>
                <w:color w:val="000000"/>
                <w:szCs w:val="28"/>
                <w:lang w:val="en-US"/>
              </w:rPr>
              <w:t>int</w:t>
            </w:r>
          </w:p>
        </w:tc>
        <w:tc>
          <w:tcPr>
            <w:tcW w:w="3339" w:type="dxa"/>
          </w:tcPr>
          <w:p w14:paraId="1331AB43" w14:textId="77777777" w:rsidR="00844360" w:rsidRPr="00ED47A2" w:rsidRDefault="003023BD" w:rsidP="002622CC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  <w:lang w:val="en-US"/>
              </w:rPr>
              <w:t xml:space="preserve">Id </w:t>
            </w:r>
            <w:r w:rsidRPr="00ED47A2">
              <w:rPr>
                <w:color w:val="000000"/>
                <w:szCs w:val="28"/>
              </w:rPr>
              <w:t>услуги</w:t>
            </w:r>
          </w:p>
        </w:tc>
      </w:tr>
      <w:tr w:rsidR="00844360" w:rsidRPr="00646FFF" w14:paraId="3FDB5BF6" w14:textId="77777777" w:rsidTr="00ED47A2">
        <w:tc>
          <w:tcPr>
            <w:tcW w:w="3477" w:type="dxa"/>
          </w:tcPr>
          <w:p w14:paraId="25F181A2" w14:textId="77777777" w:rsidR="00844360" w:rsidRPr="00ED47A2" w:rsidRDefault="003023BD" w:rsidP="002622CC">
            <w:pPr>
              <w:spacing w:line="360" w:lineRule="auto"/>
              <w:rPr>
                <w:color w:val="000000"/>
                <w:szCs w:val="28"/>
                <w:lang w:val="en-US"/>
              </w:rPr>
            </w:pPr>
            <w:r w:rsidRPr="00ED47A2">
              <w:rPr>
                <w:color w:val="000000"/>
                <w:szCs w:val="28"/>
                <w:lang w:val="en-US"/>
              </w:rPr>
              <w:t>name</w:t>
            </w:r>
          </w:p>
        </w:tc>
        <w:tc>
          <w:tcPr>
            <w:tcW w:w="2931" w:type="dxa"/>
          </w:tcPr>
          <w:p w14:paraId="3D06E650" w14:textId="77777777" w:rsidR="00844360" w:rsidRPr="00ED47A2" w:rsidRDefault="003023BD" w:rsidP="002622CC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  <w:lang w:val="en-US"/>
              </w:rPr>
              <w:t>Varchar(45)</w:t>
            </w:r>
          </w:p>
        </w:tc>
        <w:tc>
          <w:tcPr>
            <w:tcW w:w="3339" w:type="dxa"/>
          </w:tcPr>
          <w:p w14:paraId="4CBE6952" w14:textId="77777777" w:rsidR="00844360" w:rsidRPr="00ED47A2" w:rsidRDefault="003023BD" w:rsidP="002622CC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</w:rPr>
              <w:t>Название услуги</w:t>
            </w:r>
          </w:p>
        </w:tc>
      </w:tr>
      <w:tr w:rsidR="003023BD" w:rsidRPr="00646FFF" w14:paraId="274C6E58" w14:textId="77777777" w:rsidTr="00ED47A2">
        <w:tc>
          <w:tcPr>
            <w:tcW w:w="3477" w:type="dxa"/>
          </w:tcPr>
          <w:p w14:paraId="5D63B8CB" w14:textId="77777777" w:rsidR="003023BD" w:rsidRPr="00ED47A2" w:rsidRDefault="003023BD" w:rsidP="002622CC">
            <w:pPr>
              <w:spacing w:line="360" w:lineRule="auto"/>
              <w:rPr>
                <w:color w:val="000000"/>
                <w:szCs w:val="28"/>
                <w:lang w:val="en-US"/>
              </w:rPr>
            </w:pPr>
            <w:r w:rsidRPr="00ED47A2">
              <w:rPr>
                <w:color w:val="000000"/>
                <w:szCs w:val="28"/>
                <w:lang w:val="en-US"/>
              </w:rPr>
              <w:t>price</w:t>
            </w:r>
          </w:p>
        </w:tc>
        <w:tc>
          <w:tcPr>
            <w:tcW w:w="2931" w:type="dxa"/>
          </w:tcPr>
          <w:p w14:paraId="55B52813" w14:textId="77777777" w:rsidR="003023BD" w:rsidRPr="00ED47A2" w:rsidRDefault="003023BD" w:rsidP="002622CC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  <w:lang w:val="en-US"/>
              </w:rPr>
              <w:t>int</w:t>
            </w:r>
          </w:p>
        </w:tc>
        <w:tc>
          <w:tcPr>
            <w:tcW w:w="3339" w:type="dxa"/>
          </w:tcPr>
          <w:p w14:paraId="21CF4310" w14:textId="77777777" w:rsidR="003023BD" w:rsidRPr="00ED47A2" w:rsidRDefault="003023BD" w:rsidP="002622CC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</w:rPr>
              <w:t>Цена услуги</w:t>
            </w:r>
          </w:p>
        </w:tc>
      </w:tr>
      <w:tr w:rsidR="003023BD" w:rsidRPr="00646FFF" w14:paraId="68D3E184" w14:textId="77777777" w:rsidTr="00ED47A2">
        <w:tc>
          <w:tcPr>
            <w:tcW w:w="3477" w:type="dxa"/>
          </w:tcPr>
          <w:p w14:paraId="3A31DBEB" w14:textId="77777777" w:rsidR="003023BD" w:rsidRPr="00ED47A2" w:rsidRDefault="003023BD" w:rsidP="002622CC">
            <w:pPr>
              <w:spacing w:line="360" w:lineRule="auto"/>
              <w:rPr>
                <w:color w:val="000000"/>
                <w:szCs w:val="28"/>
                <w:lang w:val="en-US"/>
              </w:rPr>
            </w:pPr>
            <w:r w:rsidRPr="00ED47A2">
              <w:rPr>
                <w:color w:val="000000"/>
                <w:szCs w:val="28"/>
                <w:lang w:val="en-US"/>
              </w:rPr>
              <w:t>deadlines</w:t>
            </w:r>
          </w:p>
        </w:tc>
        <w:tc>
          <w:tcPr>
            <w:tcW w:w="2931" w:type="dxa"/>
          </w:tcPr>
          <w:p w14:paraId="25CE97D2" w14:textId="77777777" w:rsidR="003023BD" w:rsidRPr="00ED47A2" w:rsidRDefault="003023BD" w:rsidP="002622CC">
            <w:pPr>
              <w:spacing w:line="360" w:lineRule="auto"/>
              <w:ind w:firstLine="5"/>
              <w:rPr>
                <w:color w:val="000000"/>
                <w:szCs w:val="28"/>
                <w:lang w:val="en-US"/>
              </w:rPr>
            </w:pPr>
            <w:r w:rsidRPr="00ED47A2">
              <w:rPr>
                <w:color w:val="000000"/>
                <w:szCs w:val="28"/>
                <w:lang w:val="en-US"/>
              </w:rPr>
              <w:t>Varchar(45)</w:t>
            </w:r>
          </w:p>
        </w:tc>
        <w:tc>
          <w:tcPr>
            <w:tcW w:w="3339" w:type="dxa"/>
          </w:tcPr>
          <w:p w14:paraId="01A317C7" w14:textId="77777777" w:rsidR="003023BD" w:rsidRPr="00ED47A2" w:rsidRDefault="003023BD" w:rsidP="002622CC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</w:rPr>
              <w:t>Сроки</w:t>
            </w:r>
          </w:p>
        </w:tc>
      </w:tr>
      <w:tr w:rsidR="00844360" w:rsidRPr="00646FFF" w14:paraId="123BC592" w14:textId="77777777" w:rsidTr="00ED47A2">
        <w:tc>
          <w:tcPr>
            <w:tcW w:w="3477" w:type="dxa"/>
          </w:tcPr>
          <w:p w14:paraId="237F75F3" w14:textId="77777777" w:rsidR="00844360" w:rsidRPr="00ED47A2" w:rsidRDefault="003023BD" w:rsidP="002622CC">
            <w:pPr>
              <w:tabs>
                <w:tab w:val="left" w:pos="1653"/>
              </w:tabs>
              <w:spacing w:line="360" w:lineRule="auto"/>
              <w:rPr>
                <w:color w:val="000000"/>
                <w:szCs w:val="28"/>
                <w:lang w:val="en-US"/>
              </w:rPr>
            </w:pPr>
            <w:proofErr w:type="spellStart"/>
            <w:r w:rsidRPr="00ED47A2">
              <w:rPr>
                <w:color w:val="000000"/>
                <w:szCs w:val="28"/>
                <w:lang w:val="en-US"/>
              </w:rPr>
              <w:t>Staff_id</w:t>
            </w:r>
            <w:proofErr w:type="spellEnd"/>
          </w:p>
        </w:tc>
        <w:tc>
          <w:tcPr>
            <w:tcW w:w="2931" w:type="dxa"/>
          </w:tcPr>
          <w:p w14:paraId="6BDCA6EB" w14:textId="77777777" w:rsidR="00844360" w:rsidRPr="00ED47A2" w:rsidRDefault="003023BD" w:rsidP="002622CC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  <w:lang w:val="en-US"/>
              </w:rPr>
              <w:t>int</w:t>
            </w:r>
          </w:p>
        </w:tc>
        <w:tc>
          <w:tcPr>
            <w:tcW w:w="3339" w:type="dxa"/>
          </w:tcPr>
          <w:p w14:paraId="0AFC75B1" w14:textId="77777777" w:rsidR="00844360" w:rsidRPr="00ED47A2" w:rsidRDefault="003023BD" w:rsidP="002622CC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  <w:lang w:val="en-US"/>
              </w:rPr>
              <w:t>Id</w:t>
            </w:r>
            <w:r w:rsidRPr="00ED47A2">
              <w:rPr>
                <w:color w:val="000000"/>
                <w:szCs w:val="28"/>
              </w:rPr>
              <w:t xml:space="preserve"> сотрудника</w:t>
            </w:r>
          </w:p>
        </w:tc>
      </w:tr>
    </w:tbl>
    <w:p w14:paraId="1A172358" w14:textId="77777777" w:rsidR="00070CA0" w:rsidRDefault="00070CA0" w:rsidP="002622CC">
      <w:pPr>
        <w:spacing w:line="360" w:lineRule="auto"/>
        <w:ind w:firstLine="851"/>
        <w:rPr>
          <w:sz w:val="28"/>
        </w:rPr>
      </w:pPr>
    </w:p>
    <w:p w14:paraId="04B3AE61" w14:textId="77777777" w:rsidR="00844360" w:rsidRPr="00D53E0E" w:rsidRDefault="00844360" w:rsidP="002622CC">
      <w:pPr>
        <w:spacing w:line="360" w:lineRule="auto"/>
        <w:jc w:val="both"/>
        <w:rPr>
          <w:color w:val="000000"/>
          <w:sz w:val="28"/>
          <w:szCs w:val="28"/>
          <w:lang w:val="en-US"/>
        </w:rPr>
      </w:pPr>
      <w:r w:rsidRPr="00646FFF">
        <w:rPr>
          <w:color w:val="000000"/>
          <w:sz w:val="28"/>
          <w:szCs w:val="28"/>
        </w:rPr>
        <w:t xml:space="preserve">Таблица </w:t>
      </w:r>
      <w:r w:rsidR="001C535E">
        <w:rPr>
          <w:color w:val="000000"/>
          <w:sz w:val="28"/>
          <w:szCs w:val="28"/>
        </w:rPr>
        <w:t>6</w:t>
      </w:r>
      <w:r w:rsidRPr="00646FFF">
        <w:rPr>
          <w:color w:val="000000"/>
          <w:sz w:val="28"/>
          <w:szCs w:val="28"/>
        </w:rPr>
        <w:t xml:space="preserve"> – Таблиц</w:t>
      </w:r>
      <w:r w:rsidR="00D53E0E">
        <w:rPr>
          <w:color w:val="000000"/>
          <w:sz w:val="28"/>
          <w:szCs w:val="28"/>
        </w:rPr>
        <w:t>а</w:t>
      </w:r>
      <w:r w:rsidR="00D53E0E">
        <w:rPr>
          <w:color w:val="000000"/>
          <w:sz w:val="28"/>
          <w:szCs w:val="28"/>
          <w:lang w:val="en-US"/>
        </w:rPr>
        <w:t xml:space="preserve"> Customers</w:t>
      </w:r>
    </w:p>
    <w:tbl>
      <w:tblPr>
        <w:tblStyle w:val="14"/>
        <w:tblW w:w="0" w:type="auto"/>
        <w:tblLook w:val="04A0" w:firstRow="1" w:lastRow="0" w:firstColumn="1" w:lastColumn="0" w:noHBand="0" w:noVBand="1"/>
      </w:tblPr>
      <w:tblGrid>
        <w:gridCol w:w="3477"/>
        <w:gridCol w:w="2931"/>
        <w:gridCol w:w="3339"/>
      </w:tblGrid>
      <w:tr w:rsidR="00844360" w:rsidRPr="00646FFF" w14:paraId="547BEBCA" w14:textId="77777777" w:rsidTr="00ED47A2">
        <w:tc>
          <w:tcPr>
            <w:tcW w:w="3477" w:type="dxa"/>
          </w:tcPr>
          <w:p w14:paraId="7C3576AF" w14:textId="77777777" w:rsidR="00844360" w:rsidRPr="00ED47A2" w:rsidRDefault="00844360" w:rsidP="002622CC">
            <w:pPr>
              <w:spacing w:line="360" w:lineRule="auto"/>
              <w:jc w:val="center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</w:rPr>
              <w:t>Таблица</w:t>
            </w:r>
          </w:p>
        </w:tc>
        <w:tc>
          <w:tcPr>
            <w:tcW w:w="2931" w:type="dxa"/>
          </w:tcPr>
          <w:p w14:paraId="2A17014D" w14:textId="77777777" w:rsidR="00844360" w:rsidRPr="00ED47A2" w:rsidRDefault="00844360" w:rsidP="002622CC">
            <w:pPr>
              <w:spacing w:line="360" w:lineRule="auto"/>
              <w:jc w:val="center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</w:rPr>
              <w:t>Тип данных</w:t>
            </w:r>
          </w:p>
        </w:tc>
        <w:tc>
          <w:tcPr>
            <w:tcW w:w="3339" w:type="dxa"/>
          </w:tcPr>
          <w:p w14:paraId="4F99A5D6" w14:textId="77777777" w:rsidR="00844360" w:rsidRPr="00ED47A2" w:rsidRDefault="00844360" w:rsidP="002622CC">
            <w:pPr>
              <w:spacing w:line="360" w:lineRule="auto"/>
              <w:jc w:val="center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</w:rPr>
              <w:t>Описание</w:t>
            </w:r>
          </w:p>
        </w:tc>
      </w:tr>
      <w:tr w:rsidR="00844360" w:rsidRPr="00646FFF" w14:paraId="05DE1F41" w14:textId="77777777" w:rsidTr="00ED47A2">
        <w:tc>
          <w:tcPr>
            <w:tcW w:w="3477" w:type="dxa"/>
          </w:tcPr>
          <w:p w14:paraId="3111978D" w14:textId="77777777" w:rsidR="00844360" w:rsidRPr="00ED47A2" w:rsidRDefault="00364E47" w:rsidP="002622CC">
            <w:pPr>
              <w:spacing w:line="360" w:lineRule="auto"/>
              <w:rPr>
                <w:color w:val="000000"/>
                <w:szCs w:val="28"/>
                <w:lang w:val="en-US"/>
              </w:rPr>
            </w:pPr>
            <w:proofErr w:type="spellStart"/>
            <w:r w:rsidRPr="00ED47A2">
              <w:rPr>
                <w:color w:val="000000"/>
                <w:szCs w:val="28"/>
                <w:lang w:val="en-US"/>
              </w:rPr>
              <w:t>Id_customer</w:t>
            </w:r>
            <w:proofErr w:type="spellEnd"/>
          </w:p>
        </w:tc>
        <w:tc>
          <w:tcPr>
            <w:tcW w:w="2931" w:type="dxa"/>
          </w:tcPr>
          <w:p w14:paraId="0AEFB6AC" w14:textId="77777777" w:rsidR="00844360" w:rsidRPr="00ED47A2" w:rsidRDefault="003023BD" w:rsidP="002622CC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  <w:lang w:val="en-US"/>
              </w:rPr>
              <w:t>int</w:t>
            </w:r>
          </w:p>
        </w:tc>
        <w:tc>
          <w:tcPr>
            <w:tcW w:w="3339" w:type="dxa"/>
          </w:tcPr>
          <w:p w14:paraId="293F8BAC" w14:textId="77777777" w:rsidR="00844360" w:rsidRPr="00ED47A2" w:rsidRDefault="00364E47" w:rsidP="002622CC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  <w:lang w:val="en-US"/>
              </w:rPr>
              <w:t xml:space="preserve">Id </w:t>
            </w:r>
            <w:r w:rsidRPr="00ED47A2">
              <w:rPr>
                <w:color w:val="000000"/>
                <w:szCs w:val="28"/>
              </w:rPr>
              <w:t>клиента</w:t>
            </w:r>
          </w:p>
        </w:tc>
      </w:tr>
      <w:tr w:rsidR="00844360" w:rsidRPr="00646FFF" w14:paraId="1E856F2B" w14:textId="77777777" w:rsidTr="00ED47A2">
        <w:tc>
          <w:tcPr>
            <w:tcW w:w="3477" w:type="dxa"/>
          </w:tcPr>
          <w:p w14:paraId="3561A4F4" w14:textId="77777777" w:rsidR="00844360" w:rsidRPr="00ED47A2" w:rsidRDefault="003023BD" w:rsidP="002622CC">
            <w:pPr>
              <w:spacing w:line="360" w:lineRule="auto"/>
              <w:rPr>
                <w:color w:val="000000"/>
                <w:szCs w:val="28"/>
                <w:lang w:val="en-US"/>
              </w:rPr>
            </w:pPr>
            <w:proofErr w:type="spellStart"/>
            <w:r w:rsidRPr="00ED47A2">
              <w:rPr>
                <w:color w:val="000000"/>
                <w:szCs w:val="28"/>
                <w:lang w:val="en-US"/>
              </w:rPr>
              <w:t>Last_name</w:t>
            </w:r>
            <w:proofErr w:type="spellEnd"/>
          </w:p>
        </w:tc>
        <w:tc>
          <w:tcPr>
            <w:tcW w:w="2931" w:type="dxa"/>
          </w:tcPr>
          <w:p w14:paraId="7E020226" w14:textId="77777777" w:rsidR="00844360" w:rsidRPr="00ED47A2" w:rsidRDefault="003023BD" w:rsidP="002622CC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  <w:lang w:val="en-US"/>
              </w:rPr>
              <w:t>Varchar(45)</w:t>
            </w:r>
          </w:p>
        </w:tc>
        <w:tc>
          <w:tcPr>
            <w:tcW w:w="3339" w:type="dxa"/>
          </w:tcPr>
          <w:p w14:paraId="2E196005" w14:textId="77777777" w:rsidR="00844360" w:rsidRPr="00ED47A2" w:rsidRDefault="00364E47" w:rsidP="002622CC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</w:rPr>
              <w:t>Фамилия</w:t>
            </w:r>
          </w:p>
        </w:tc>
      </w:tr>
      <w:tr w:rsidR="00844360" w:rsidRPr="00646FFF" w14:paraId="68497ED9" w14:textId="77777777" w:rsidTr="00ED47A2">
        <w:tc>
          <w:tcPr>
            <w:tcW w:w="3477" w:type="dxa"/>
          </w:tcPr>
          <w:p w14:paraId="000685D0" w14:textId="77777777" w:rsidR="00844360" w:rsidRPr="00ED47A2" w:rsidRDefault="003023BD" w:rsidP="002622CC">
            <w:pPr>
              <w:spacing w:line="360" w:lineRule="auto"/>
              <w:rPr>
                <w:color w:val="000000"/>
                <w:szCs w:val="28"/>
                <w:lang w:val="en-US"/>
              </w:rPr>
            </w:pPr>
            <w:r w:rsidRPr="00ED47A2">
              <w:rPr>
                <w:color w:val="000000"/>
                <w:szCs w:val="28"/>
                <w:lang w:val="en-US"/>
              </w:rPr>
              <w:t>Name</w:t>
            </w:r>
          </w:p>
        </w:tc>
        <w:tc>
          <w:tcPr>
            <w:tcW w:w="2931" w:type="dxa"/>
          </w:tcPr>
          <w:p w14:paraId="15483117" w14:textId="77777777" w:rsidR="00844360" w:rsidRPr="00ED47A2" w:rsidRDefault="003023BD" w:rsidP="002622CC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  <w:lang w:val="en-US"/>
              </w:rPr>
              <w:t>Varchar(45)</w:t>
            </w:r>
          </w:p>
        </w:tc>
        <w:tc>
          <w:tcPr>
            <w:tcW w:w="3339" w:type="dxa"/>
          </w:tcPr>
          <w:p w14:paraId="0D8FFF80" w14:textId="77777777" w:rsidR="00844360" w:rsidRPr="00ED47A2" w:rsidRDefault="00364E47" w:rsidP="002622CC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</w:rPr>
              <w:t>Имя</w:t>
            </w:r>
          </w:p>
        </w:tc>
      </w:tr>
      <w:tr w:rsidR="00844360" w:rsidRPr="00646FFF" w14:paraId="6BAC13E9" w14:textId="77777777" w:rsidTr="00ED47A2">
        <w:tc>
          <w:tcPr>
            <w:tcW w:w="3477" w:type="dxa"/>
          </w:tcPr>
          <w:p w14:paraId="66943F10" w14:textId="77777777" w:rsidR="00844360" w:rsidRPr="00ED47A2" w:rsidRDefault="003023BD" w:rsidP="002622CC">
            <w:pPr>
              <w:spacing w:line="360" w:lineRule="auto"/>
              <w:rPr>
                <w:color w:val="000000"/>
                <w:szCs w:val="28"/>
                <w:lang w:val="en-US"/>
              </w:rPr>
            </w:pPr>
            <w:proofErr w:type="spellStart"/>
            <w:r w:rsidRPr="00ED47A2">
              <w:rPr>
                <w:color w:val="000000"/>
                <w:szCs w:val="28"/>
                <w:lang w:val="en-US"/>
              </w:rPr>
              <w:t>Father_name</w:t>
            </w:r>
            <w:proofErr w:type="spellEnd"/>
          </w:p>
        </w:tc>
        <w:tc>
          <w:tcPr>
            <w:tcW w:w="2931" w:type="dxa"/>
          </w:tcPr>
          <w:p w14:paraId="60443695" w14:textId="77777777" w:rsidR="00844360" w:rsidRPr="00ED47A2" w:rsidRDefault="003023BD" w:rsidP="002622CC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  <w:lang w:val="en-US"/>
              </w:rPr>
              <w:t>Varchar(45)</w:t>
            </w:r>
          </w:p>
        </w:tc>
        <w:tc>
          <w:tcPr>
            <w:tcW w:w="3339" w:type="dxa"/>
          </w:tcPr>
          <w:p w14:paraId="33EECFF1" w14:textId="77777777" w:rsidR="00844360" w:rsidRPr="00ED47A2" w:rsidRDefault="00364E47" w:rsidP="002622CC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</w:rPr>
              <w:t>Отчество</w:t>
            </w:r>
          </w:p>
        </w:tc>
      </w:tr>
      <w:tr w:rsidR="00844360" w:rsidRPr="00646FFF" w14:paraId="4381976C" w14:textId="77777777" w:rsidTr="00ED47A2">
        <w:tc>
          <w:tcPr>
            <w:tcW w:w="3477" w:type="dxa"/>
          </w:tcPr>
          <w:p w14:paraId="4384B6CC" w14:textId="77777777" w:rsidR="00844360" w:rsidRPr="00ED47A2" w:rsidRDefault="003023BD" w:rsidP="002622CC">
            <w:pPr>
              <w:tabs>
                <w:tab w:val="left" w:pos="1653"/>
              </w:tabs>
              <w:spacing w:line="360" w:lineRule="auto"/>
              <w:rPr>
                <w:color w:val="000000"/>
                <w:szCs w:val="28"/>
                <w:lang w:val="en-US"/>
              </w:rPr>
            </w:pPr>
            <w:proofErr w:type="spellStart"/>
            <w:r w:rsidRPr="00ED47A2">
              <w:rPr>
                <w:color w:val="000000"/>
                <w:szCs w:val="28"/>
                <w:lang w:val="en-US"/>
              </w:rPr>
              <w:t>Orders_id</w:t>
            </w:r>
            <w:proofErr w:type="spellEnd"/>
          </w:p>
        </w:tc>
        <w:tc>
          <w:tcPr>
            <w:tcW w:w="2931" w:type="dxa"/>
          </w:tcPr>
          <w:p w14:paraId="55659257" w14:textId="77777777" w:rsidR="00844360" w:rsidRPr="00ED47A2" w:rsidRDefault="003023BD" w:rsidP="002622CC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  <w:lang w:val="en-US"/>
              </w:rPr>
              <w:t>int</w:t>
            </w:r>
          </w:p>
        </w:tc>
        <w:tc>
          <w:tcPr>
            <w:tcW w:w="3339" w:type="dxa"/>
          </w:tcPr>
          <w:p w14:paraId="34ABF277" w14:textId="77777777" w:rsidR="00844360" w:rsidRPr="00ED47A2" w:rsidRDefault="00D23AD1" w:rsidP="002622CC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  <w:lang w:val="en-US"/>
              </w:rPr>
              <w:t xml:space="preserve">Id </w:t>
            </w:r>
            <w:r w:rsidRPr="00ED47A2">
              <w:rPr>
                <w:color w:val="000000"/>
                <w:szCs w:val="28"/>
              </w:rPr>
              <w:t>заказа</w:t>
            </w:r>
          </w:p>
        </w:tc>
      </w:tr>
    </w:tbl>
    <w:p w14:paraId="5D9ADC0E" w14:textId="77777777" w:rsidR="00844360" w:rsidRDefault="00844360" w:rsidP="002622CC">
      <w:pPr>
        <w:spacing w:line="360" w:lineRule="auto"/>
        <w:ind w:firstLine="851"/>
        <w:rPr>
          <w:sz w:val="28"/>
        </w:rPr>
      </w:pPr>
    </w:p>
    <w:p w14:paraId="18F8EC6A" w14:textId="77777777" w:rsidR="00844360" w:rsidRPr="00646FFF" w:rsidRDefault="00844360" w:rsidP="002622CC">
      <w:pPr>
        <w:spacing w:line="360" w:lineRule="auto"/>
        <w:jc w:val="both"/>
        <w:rPr>
          <w:color w:val="000000"/>
          <w:sz w:val="28"/>
          <w:szCs w:val="28"/>
        </w:rPr>
      </w:pPr>
      <w:r w:rsidRPr="00646FFF">
        <w:rPr>
          <w:color w:val="000000"/>
          <w:sz w:val="28"/>
          <w:szCs w:val="28"/>
        </w:rPr>
        <w:t xml:space="preserve">Таблица </w:t>
      </w:r>
      <w:r w:rsidR="001C535E">
        <w:rPr>
          <w:color w:val="000000"/>
          <w:sz w:val="28"/>
          <w:szCs w:val="28"/>
        </w:rPr>
        <w:t>7</w:t>
      </w:r>
      <w:r w:rsidRPr="00646FFF">
        <w:rPr>
          <w:color w:val="000000"/>
          <w:sz w:val="28"/>
          <w:szCs w:val="28"/>
        </w:rPr>
        <w:t xml:space="preserve"> – Таблиц</w:t>
      </w:r>
      <w:r w:rsidR="00A07EFC">
        <w:rPr>
          <w:color w:val="000000"/>
          <w:sz w:val="28"/>
          <w:szCs w:val="28"/>
        </w:rPr>
        <w:t>а</w:t>
      </w:r>
      <w:r w:rsidRPr="00646FFF">
        <w:rPr>
          <w:color w:val="000000"/>
          <w:sz w:val="28"/>
          <w:szCs w:val="28"/>
        </w:rPr>
        <w:t xml:space="preserve"> </w:t>
      </w:r>
      <w:r w:rsidR="00A07EFC">
        <w:rPr>
          <w:color w:val="000000"/>
          <w:sz w:val="28"/>
          <w:szCs w:val="28"/>
          <w:lang w:val="en-US"/>
        </w:rPr>
        <w:t>Orders</w:t>
      </w:r>
    </w:p>
    <w:tbl>
      <w:tblPr>
        <w:tblStyle w:val="14"/>
        <w:tblW w:w="0" w:type="auto"/>
        <w:tblLook w:val="04A0" w:firstRow="1" w:lastRow="0" w:firstColumn="1" w:lastColumn="0" w:noHBand="0" w:noVBand="1"/>
      </w:tblPr>
      <w:tblGrid>
        <w:gridCol w:w="3477"/>
        <w:gridCol w:w="2931"/>
        <w:gridCol w:w="3339"/>
      </w:tblGrid>
      <w:tr w:rsidR="00844360" w:rsidRPr="00646FFF" w14:paraId="5A6B179B" w14:textId="77777777" w:rsidTr="00ED47A2">
        <w:tc>
          <w:tcPr>
            <w:tcW w:w="3477" w:type="dxa"/>
          </w:tcPr>
          <w:p w14:paraId="2092647E" w14:textId="77777777" w:rsidR="00844360" w:rsidRPr="00ED47A2" w:rsidRDefault="00844360" w:rsidP="002622CC">
            <w:pPr>
              <w:spacing w:line="360" w:lineRule="auto"/>
              <w:jc w:val="center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</w:rPr>
              <w:t>Таблица</w:t>
            </w:r>
          </w:p>
        </w:tc>
        <w:tc>
          <w:tcPr>
            <w:tcW w:w="2931" w:type="dxa"/>
          </w:tcPr>
          <w:p w14:paraId="2B260247" w14:textId="77777777" w:rsidR="00844360" w:rsidRPr="00ED47A2" w:rsidRDefault="00844360" w:rsidP="002622CC">
            <w:pPr>
              <w:spacing w:line="360" w:lineRule="auto"/>
              <w:jc w:val="center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</w:rPr>
              <w:t>Тип данных</w:t>
            </w:r>
          </w:p>
        </w:tc>
        <w:tc>
          <w:tcPr>
            <w:tcW w:w="3339" w:type="dxa"/>
          </w:tcPr>
          <w:p w14:paraId="6C3222BA" w14:textId="77777777" w:rsidR="00844360" w:rsidRPr="00ED47A2" w:rsidRDefault="00844360" w:rsidP="002622CC">
            <w:pPr>
              <w:spacing w:line="360" w:lineRule="auto"/>
              <w:jc w:val="center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</w:rPr>
              <w:t>Описание</w:t>
            </w:r>
          </w:p>
        </w:tc>
      </w:tr>
      <w:tr w:rsidR="00844360" w:rsidRPr="00646FFF" w14:paraId="76A9D349" w14:textId="77777777" w:rsidTr="00ED47A2">
        <w:tc>
          <w:tcPr>
            <w:tcW w:w="3477" w:type="dxa"/>
          </w:tcPr>
          <w:p w14:paraId="59756DA6" w14:textId="77777777" w:rsidR="00844360" w:rsidRPr="00ED47A2" w:rsidRDefault="003023BD" w:rsidP="002622CC">
            <w:pPr>
              <w:spacing w:line="360" w:lineRule="auto"/>
              <w:rPr>
                <w:color w:val="000000"/>
                <w:szCs w:val="28"/>
                <w:lang w:val="en-US"/>
              </w:rPr>
            </w:pPr>
            <w:proofErr w:type="spellStart"/>
            <w:r w:rsidRPr="00ED47A2">
              <w:rPr>
                <w:color w:val="000000"/>
                <w:szCs w:val="28"/>
                <w:lang w:val="en-US"/>
              </w:rPr>
              <w:t>Id_order</w:t>
            </w:r>
            <w:proofErr w:type="spellEnd"/>
          </w:p>
        </w:tc>
        <w:tc>
          <w:tcPr>
            <w:tcW w:w="2931" w:type="dxa"/>
          </w:tcPr>
          <w:p w14:paraId="08FC5911" w14:textId="77777777" w:rsidR="00844360" w:rsidRPr="00ED47A2" w:rsidRDefault="003023BD" w:rsidP="002622CC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  <w:lang w:val="en-US"/>
              </w:rPr>
              <w:t>int</w:t>
            </w:r>
          </w:p>
        </w:tc>
        <w:tc>
          <w:tcPr>
            <w:tcW w:w="3339" w:type="dxa"/>
          </w:tcPr>
          <w:p w14:paraId="53F199E5" w14:textId="3E7B3C0B" w:rsidR="00844360" w:rsidRPr="00145DAA" w:rsidRDefault="00145DAA" w:rsidP="002622CC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  <w:lang w:val="en-US"/>
              </w:rPr>
              <w:t>I</w:t>
            </w:r>
            <w:r w:rsidR="00364E47" w:rsidRPr="00ED47A2">
              <w:rPr>
                <w:color w:val="000000"/>
                <w:szCs w:val="28"/>
                <w:lang w:val="en-US"/>
              </w:rPr>
              <w:t>d</w:t>
            </w:r>
            <w:r>
              <w:rPr>
                <w:color w:val="000000"/>
                <w:szCs w:val="28"/>
                <w:lang w:val="en-US"/>
              </w:rPr>
              <w:t xml:space="preserve"> </w:t>
            </w:r>
            <w:r>
              <w:rPr>
                <w:color w:val="000000"/>
                <w:szCs w:val="28"/>
              </w:rPr>
              <w:t>заказа</w:t>
            </w:r>
          </w:p>
        </w:tc>
      </w:tr>
      <w:tr w:rsidR="003023BD" w:rsidRPr="00646FFF" w14:paraId="27EECCE6" w14:textId="77777777" w:rsidTr="00ED47A2">
        <w:tc>
          <w:tcPr>
            <w:tcW w:w="3477" w:type="dxa"/>
          </w:tcPr>
          <w:p w14:paraId="6C1B8357" w14:textId="77777777" w:rsidR="003023BD" w:rsidRPr="00ED47A2" w:rsidRDefault="00364E47" w:rsidP="002622CC">
            <w:pPr>
              <w:spacing w:line="360" w:lineRule="auto"/>
              <w:rPr>
                <w:color w:val="000000"/>
                <w:szCs w:val="28"/>
                <w:lang w:val="en-US"/>
              </w:rPr>
            </w:pPr>
            <w:r w:rsidRPr="00ED47A2">
              <w:rPr>
                <w:color w:val="000000"/>
                <w:szCs w:val="28"/>
                <w:lang w:val="en-US"/>
              </w:rPr>
              <w:t>Start</w:t>
            </w:r>
          </w:p>
        </w:tc>
        <w:tc>
          <w:tcPr>
            <w:tcW w:w="2931" w:type="dxa"/>
          </w:tcPr>
          <w:p w14:paraId="768A8921" w14:textId="77777777" w:rsidR="003023BD" w:rsidRPr="00ED47A2" w:rsidRDefault="00364E47" w:rsidP="002622CC">
            <w:pPr>
              <w:spacing w:line="360" w:lineRule="auto"/>
            </w:pPr>
            <w:r w:rsidRPr="00ED47A2">
              <w:rPr>
                <w:color w:val="000000"/>
                <w:szCs w:val="28"/>
                <w:lang w:val="en-US"/>
              </w:rPr>
              <w:t>Date</w:t>
            </w:r>
          </w:p>
        </w:tc>
        <w:tc>
          <w:tcPr>
            <w:tcW w:w="3339" w:type="dxa"/>
          </w:tcPr>
          <w:p w14:paraId="3BBB9FD0" w14:textId="77777777" w:rsidR="003023BD" w:rsidRPr="00ED47A2" w:rsidRDefault="00364E47" w:rsidP="002622CC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</w:rPr>
              <w:t>Начало</w:t>
            </w:r>
          </w:p>
        </w:tc>
      </w:tr>
      <w:tr w:rsidR="003023BD" w:rsidRPr="00646FFF" w14:paraId="42F9D5ED" w14:textId="77777777" w:rsidTr="00ED47A2">
        <w:tc>
          <w:tcPr>
            <w:tcW w:w="3477" w:type="dxa"/>
          </w:tcPr>
          <w:p w14:paraId="0F376155" w14:textId="77777777" w:rsidR="003023BD" w:rsidRPr="00ED47A2" w:rsidRDefault="00364E47" w:rsidP="002622CC">
            <w:pPr>
              <w:spacing w:line="360" w:lineRule="auto"/>
              <w:rPr>
                <w:color w:val="000000"/>
                <w:szCs w:val="28"/>
                <w:lang w:val="en-US"/>
              </w:rPr>
            </w:pPr>
            <w:r w:rsidRPr="00ED47A2">
              <w:rPr>
                <w:color w:val="000000"/>
                <w:szCs w:val="28"/>
                <w:lang w:val="en-US"/>
              </w:rPr>
              <w:t>End</w:t>
            </w:r>
          </w:p>
        </w:tc>
        <w:tc>
          <w:tcPr>
            <w:tcW w:w="2931" w:type="dxa"/>
          </w:tcPr>
          <w:p w14:paraId="5A9DC22F" w14:textId="77777777" w:rsidR="003023BD" w:rsidRPr="00ED47A2" w:rsidRDefault="00364E47" w:rsidP="002622CC">
            <w:pPr>
              <w:spacing w:line="360" w:lineRule="auto"/>
            </w:pPr>
            <w:r w:rsidRPr="00ED47A2">
              <w:rPr>
                <w:color w:val="000000"/>
                <w:szCs w:val="28"/>
                <w:lang w:val="en-US"/>
              </w:rPr>
              <w:t>Date</w:t>
            </w:r>
          </w:p>
        </w:tc>
        <w:tc>
          <w:tcPr>
            <w:tcW w:w="3339" w:type="dxa"/>
          </w:tcPr>
          <w:p w14:paraId="712F69C6" w14:textId="77777777" w:rsidR="003023BD" w:rsidRPr="00ED47A2" w:rsidRDefault="00364E47" w:rsidP="002622CC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</w:rPr>
              <w:t xml:space="preserve">Конец </w:t>
            </w:r>
          </w:p>
        </w:tc>
      </w:tr>
      <w:tr w:rsidR="003023BD" w:rsidRPr="00646FFF" w14:paraId="622EE146" w14:textId="77777777" w:rsidTr="00ED47A2">
        <w:tc>
          <w:tcPr>
            <w:tcW w:w="3477" w:type="dxa"/>
          </w:tcPr>
          <w:p w14:paraId="0590CED3" w14:textId="77777777" w:rsidR="003023BD" w:rsidRPr="00ED47A2" w:rsidRDefault="00364E47" w:rsidP="002622CC">
            <w:pPr>
              <w:spacing w:line="360" w:lineRule="auto"/>
              <w:rPr>
                <w:color w:val="000000"/>
                <w:szCs w:val="28"/>
                <w:lang w:val="en-US"/>
              </w:rPr>
            </w:pPr>
            <w:proofErr w:type="spellStart"/>
            <w:r w:rsidRPr="00ED47A2">
              <w:rPr>
                <w:color w:val="000000"/>
                <w:szCs w:val="28"/>
                <w:lang w:val="en-US"/>
              </w:rPr>
              <w:t>Service_id</w:t>
            </w:r>
            <w:proofErr w:type="spellEnd"/>
          </w:p>
        </w:tc>
        <w:tc>
          <w:tcPr>
            <w:tcW w:w="2931" w:type="dxa"/>
          </w:tcPr>
          <w:p w14:paraId="1F5B3372" w14:textId="77777777" w:rsidR="003023BD" w:rsidRPr="00ED47A2" w:rsidRDefault="00364E47" w:rsidP="002622CC">
            <w:pPr>
              <w:spacing w:line="360" w:lineRule="auto"/>
            </w:pPr>
            <w:r w:rsidRPr="00ED47A2">
              <w:rPr>
                <w:color w:val="000000"/>
                <w:szCs w:val="28"/>
                <w:lang w:val="en-US"/>
              </w:rPr>
              <w:t>int</w:t>
            </w:r>
          </w:p>
        </w:tc>
        <w:tc>
          <w:tcPr>
            <w:tcW w:w="3339" w:type="dxa"/>
          </w:tcPr>
          <w:p w14:paraId="08D15823" w14:textId="77777777" w:rsidR="003023BD" w:rsidRPr="00ED47A2" w:rsidRDefault="00364E47" w:rsidP="002622CC">
            <w:pPr>
              <w:spacing w:line="360" w:lineRule="auto"/>
              <w:ind w:firstLine="5"/>
              <w:rPr>
                <w:color w:val="000000"/>
                <w:szCs w:val="28"/>
                <w:lang w:val="en-US"/>
              </w:rPr>
            </w:pPr>
            <w:r w:rsidRPr="00ED47A2">
              <w:rPr>
                <w:color w:val="000000"/>
                <w:szCs w:val="28"/>
                <w:lang w:val="en-US"/>
              </w:rPr>
              <w:t xml:space="preserve">Id </w:t>
            </w:r>
            <w:r w:rsidRPr="00ED47A2">
              <w:rPr>
                <w:color w:val="000000"/>
                <w:szCs w:val="28"/>
              </w:rPr>
              <w:t>услуги</w:t>
            </w:r>
          </w:p>
        </w:tc>
      </w:tr>
      <w:tr w:rsidR="00364E47" w:rsidRPr="00646FFF" w14:paraId="0AB71ADF" w14:textId="77777777" w:rsidTr="00ED47A2">
        <w:tc>
          <w:tcPr>
            <w:tcW w:w="3477" w:type="dxa"/>
          </w:tcPr>
          <w:p w14:paraId="3B851ADD" w14:textId="77777777" w:rsidR="00364E47" w:rsidRPr="00ED47A2" w:rsidRDefault="00364E47" w:rsidP="002622CC">
            <w:pPr>
              <w:tabs>
                <w:tab w:val="left" w:pos="1653"/>
              </w:tabs>
              <w:spacing w:line="360" w:lineRule="auto"/>
              <w:rPr>
                <w:color w:val="000000"/>
                <w:szCs w:val="28"/>
                <w:lang w:val="en-US"/>
              </w:rPr>
            </w:pPr>
            <w:proofErr w:type="spellStart"/>
            <w:r w:rsidRPr="00ED47A2">
              <w:rPr>
                <w:color w:val="000000"/>
                <w:szCs w:val="28"/>
                <w:lang w:val="en-US"/>
              </w:rPr>
              <w:t>Staff_id</w:t>
            </w:r>
            <w:proofErr w:type="spellEnd"/>
          </w:p>
        </w:tc>
        <w:tc>
          <w:tcPr>
            <w:tcW w:w="2931" w:type="dxa"/>
          </w:tcPr>
          <w:p w14:paraId="7C64615B" w14:textId="77777777" w:rsidR="00364E47" w:rsidRPr="00ED47A2" w:rsidRDefault="00364E47" w:rsidP="002622CC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  <w:lang w:val="en-US"/>
              </w:rPr>
              <w:t>int</w:t>
            </w:r>
          </w:p>
        </w:tc>
        <w:tc>
          <w:tcPr>
            <w:tcW w:w="3339" w:type="dxa"/>
          </w:tcPr>
          <w:p w14:paraId="31F7CE6E" w14:textId="77777777" w:rsidR="00364E47" w:rsidRPr="00ED47A2" w:rsidRDefault="00364E47" w:rsidP="002622CC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  <w:lang w:val="en-US"/>
              </w:rPr>
              <w:t>Id</w:t>
            </w:r>
            <w:r w:rsidRPr="00ED47A2">
              <w:rPr>
                <w:color w:val="000000"/>
                <w:szCs w:val="28"/>
              </w:rPr>
              <w:t xml:space="preserve"> сотрудника</w:t>
            </w:r>
          </w:p>
        </w:tc>
      </w:tr>
      <w:tr w:rsidR="00844360" w:rsidRPr="00646FFF" w14:paraId="50A06AAB" w14:textId="77777777" w:rsidTr="00ED47A2">
        <w:tc>
          <w:tcPr>
            <w:tcW w:w="3477" w:type="dxa"/>
          </w:tcPr>
          <w:p w14:paraId="2D8E8660" w14:textId="77777777" w:rsidR="00844360" w:rsidRPr="00ED47A2" w:rsidRDefault="00364E47" w:rsidP="002622CC">
            <w:pPr>
              <w:spacing w:line="360" w:lineRule="auto"/>
              <w:rPr>
                <w:color w:val="000000"/>
                <w:szCs w:val="28"/>
                <w:lang w:val="en-US"/>
              </w:rPr>
            </w:pPr>
            <w:proofErr w:type="spellStart"/>
            <w:r w:rsidRPr="00ED47A2">
              <w:rPr>
                <w:color w:val="000000"/>
                <w:szCs w:val="28"/>
                <w:lang w:val="en-US"/>
              </w:rPr>
              <w:t>Customer_id</w:t>
            </w:r>
            <w:proofErr w:type="spellEnd"/>
          </w:p>
        </w:tc>
        <w:tc>
          <w:tcPr>
            <w:tcW w:w="2931" w:type="dxa"/>
          </w:tcPr>
          <w:p w14:paraId="4FC5CE8A" w14:textId="77777777" w:rsidR="00844360" w:rsidRPr="00ED47A2" w:rsidRDefault="00364E47" w:rsidP="002622CC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  <w:lang w:val="en-US"/>
              </w:rPr>
              <w:t>int</w:t>
            </w:r>
          </w:p>
        </w:tc>
        <w:tc>
          <w:tcPr>
            <w:tcW w:w="3339" w:type="dxa"/>
          </w:tcPr>
          <w:p w14:paraId="729170C7" w14:textId="77777777" w:rsidR="00844360" w:rsidRPr="00ED47A2" w:rsidRDefault="00364E47" w:rsidP="002622CC">
            <w:pPr>
              <w:spacing w:line="360" w:lineRule="auto"/>
              <w:ind w:firstLine="5"/>
              <w:rPr>
                <w:color w:val="000000"/>
                <w:szCs w:val="28"/>
                <w:lang w:val="en-US"/>
              </w:rPr>
            </w:pPr>
            <w:r w:rsidRPr="00ED47A2">
              <w:rPr>
                <w:color w:val="000000"/>
                <w:szCs w:val="28"/>
                <w:lang w:val="en-US"/>
              </w:rPr>
              <w:t xml:space="preserve">Id </w:t>
            </w:r>
            <w:r w:rsidRPr="00ED47A2">
              <w:rPr>
                <w:color w:val="000000"/>
                <w:szCs w:val="28"/>
              </w:rPr>
              <w:t>клиента</w:t>
            </w:r>
          </w:p>
        </w:tc>
      </w:tr>
    </w:tbl>
    <w:p w14:paraId="6AB5CF33" w14:textId="77777777" w:rsidR="00844360" w:rsidRPr="00646FFF" w:rsidRDefault="00844360" w:rsidP="002622CC">
      <w:pPr>
        <w:spacing w:line="360" w:lineRule="auto"/>
        <w:jc w:val="both"/>
        <w:rPr>
          <w:color w:val="000000"/>
          <w:sz w:val="28"/>
          <w:szCs w:val="28"/>
        </w:rPr>
      </w:pPr>
      <w:r w:rsidRPr="00646FFF">
        <w:rPr>
          <w:color w:val="000000"/>
          <w:sz w:val="28"/>
          <w:szCs w:val="28"/>
        </w:rPr>
        <w:t xml:space="preserve">Таблица </w:t>
      </w:r>
      <w:r w:rsidR="001C535E">
        <w:rPr>
          <w:color w:val="000000"/>
          <w:sz w:val="28"/>
          <w:szCs w:val="28"/>
        </w:rPr>
        <w:t>8</w:t>
      </w:r>
      <w:r w:rsidRPr="00646FFF">
        <w:rPr>
          <w:color w:val="000000"/>
          <w:sz w:val="28"/>
          <w:szCs w:val="28"/>
        </w:rPr>
        <w:t xml:space="preserve"> – Таблиц</w:t>
      </w:r>
      <w:r w:rsidR="001C535E">
        <w:rPr>
          <w:color w:val="000000"/>
          <w:sz w:val="28"/>
          <w:szCs w:val="28"/>
        </w:rPr>
        <w:t xml:space="preserve">а </w:t>
      </w:r>
      <w:r w:rsidR="001C535E">
        <w:rPr>
          <w:color w:val="000000"/>
          <w:sz w:val="28"/>
          <w:szCs w:val="28"/>
          <w:lang w:val="en-US"/>
        </w:rPr>
        <w:t>Materials</w:t>
      </w:r>
      <w:r w:rsidRPr="00646FFF">
        <w:rPr>
          <w:color w:val="000000"/>
          <w:sz w:val="28"/>
          <w:szCs w:val="28"/>
        </w:rPr>
        <w:t xml:space="preserve"> </w:t>
      </w:r>
    </w:p>
    <w:tbl>
      <w:tblPr>
        <w:tblStyle w:val="14"/>
        <w:tblW w:w="0" w:type="auto"/>
        <w:tblLook w:val="04A0" w:firstRow="1" w:lastRow="0" w:firstColumn="1" w:lastColumn="0" w:noHBand="0" w:noVBand="1"/>
      </w:tblPr>
      <w:tblGrid>
        <w:gridCol w:w="3477"/>
        <w:gridCol w:w="2931"/>
        <w:gridCol w:w="3339"/>
      </w:tblGrid>
      <w:tr w:rsidR="00844360" w:rsidRPr="00646FFF" w14:paraId="641AA6B2" w14:textId="77777777" w:rsidTr="00ED47A2">
        <w:tc>
          <w:tcPr>
            <w:tcW w:w="3477" w:type="dxa"/>
          </w:tcPr>
          <w:p w14:paraId="5BDAC49F" w14:textId="77777777" w:rsidR="00844360" w:rsidRPr="00ED47A2" w:rsidRDefault="00844360" w:rsidP="002622CC">
            <w:pPr>
              <w:spacing w:line="360" w:lineRule="auto"/>
              <w:jc w:val="center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</w:rPr>
              <w:t>Таблица</w:t>
            </w:r>
          </w:p>
        </w:tc>
        <w:tc>
          <w:tcPr>
            <w:tcW w:w="2931" w:type="dxa"/>
          </w:tcPr>
          <w:p w14:paraId="72B5F395" w14:textId="77777777" w:rsidR="00844360" w:rsidRPr="00ED47A2" w:rsidRDefault="00844360" w:rsidP="002622CC">
            <w:pPr>
              <w:spacing w:line="360" w:lineRule="auto"/>
              <w:jc w:val="center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</w:rPr>
              <w:t>Тип данных</w:t>
            </w:r>
          </w:p>
        </w:tc>
        <w:tc>
          <w:tcPr>
            <w:tcW w:w="3339" w:type="dxa"/>
          </w:tcPr>
          <w:p w14:paraId="494E8394" w14:textId="77777777" w:rsidR="00844360" w:rsidRPr="00ED47A2" w:rsidRDefault="00844360" w:rsidP="002622CC">
            <w:pPr>
              <w:spacing w:line="360" w:lineRule="auto"/>
              <w:jc w:val="center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</w:rPr>
              <w:t>Описание</w:t>
            </w:r>
          </w:p>
        </w:tc>
      </w:tr>
      <w:tr w:rsidR="00844360" w:rsidRPr="00646FFF" w14:paraId="049DE40B" w14:textId="77777777" w:rsidTr="00ED47A2">
        <w:tc>
          <w:tcPr>
            <w:tcW w:w="3477" w:type="dxa"/>
          </w:tcPr>
          <w:p w14:paraId="6D79E403" w14:textId="77777777" w:rsidR="00844360" w:rsidRPr="00ED47A2" w:rsidRDefault="00364E47" w:rsidP="002622CC">
            <w:pPr>
              <w:spacing w:line="360" w:lineRule="auto"/>
              <w:rPr>
                <w:color w:val="000000"/>
                <w:szCs w:val="28"/>
                <w:lang w:val="en-US"/>
              </w:rPr>
            </w:pPr>
            <w:proofErr w:type="spellStart"/>
            <w:r w:rsidRPr="00ED47A2">
              <w:rPr>
                <w:color w:val="000000"/>
                <w:szCs w:val="28"/>
                <w:lang w:val="en-US"/>
              </w:rPr>
              <w:t>Id_material</w:t>
            </w:r>
            <w:proofErr w:type="spellEnd"/>
          </w:p>
        </w:tc>
        <w:tc>
          <w:tcPr>
            <w:tcW w:w="2931" w:type="dxa"/>
          </w:tcPr>
          <w:p w14:paraId="782D2FC3" w14:textId="77777777" w:rsidR="00844360" w:rsidRPr="00ED47A2" w:rsidRDefault="00364E47" w:rsidP="002622CC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  <w:lang w:val="en-US"/>
              </w:rPr>
              <w:t>int</w:t>
            </w:r>
          </w:p>
        </w:tc>
        <w:tc>
          <w:tcPr>
            <w:tcW w:w="3339" w:type="dxa"/>
          </w:tcPr>
          <w:p w14:paraId="788E4299" w14:textId="77777777" w:rsidR="00844360" w:rsidRPr="00ED47A2" w:rsidRDefault="00364E47" w:rsidP="002622CC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  <w:lang w:val="en-US"/>
              </w:rPr>
              <w:t xml:space="preserve">Id </w:t>
            </w:r>
            <w:r w:rsidRPr="00ED47A2">
              <w:rPr>
                <w:color w:val="000000"/>
                <w:szCs w:val="28"/>
              </w:rPr>
              <w:t>материала</w:t>
            </w:r>
          </w:p>
        </w:tc>
      </w:tr>
      <w:tr w:rsidR="00364E47" w:rsidRPr="00646FFF" w14:paraId="5B02A88C" w14:textId="77777777" w:rsidTr="00ED47A2">
        <w:tc>
          <w:tcPr>
            <w:tcW w:w="3477" w:type="dxa"/>
          </w:tcPr>
          <w:p w14:paraId="3842223C" w14:textId="77777777" w:rsidR="00364E47" w:rsidRPr="00ED47A2" w:rsidRDefault="00364E47" w:rsidP="002622CC">
            <w:pPr>
              <w:spacing w:line="360" w:lineRule="auto"/>
              <w:rPr>
                <w:color w:val="000000"/>
                <w:szCs w:val="28"/>
                <w:lang w:val="en-US"/>
              </w:rPr>
            </w:pPr>
            <w:r w:rsidRPr="00ED47A2">
              <w:rPr>
                <w:color w:val="000000"/>
                <w:szCs w:val="28"/>
                <w:lang w:val="en-US"/>
              </w:rPr>
              <w:t>Name</w:t>
            </w:r>
          </w:p>
        </w:tc>
        <w:tc>
          <w:tcPr>
            <w:tcW w:w="2931" w:type="dxa"/>
          </w:tcPr>
          <w:p w14:paraId="5C282007" w14:textId="77777777" w:rsidR="00364E47" w:rsidRPr="00ED47A2" w:rsidRDefault="00364E47" w:rsidP="002622CC">
            <w:pPr>
              <w:spacing w:line="360" w:lineRule="auto"/>
            </w:pPr>
            <w:r w:rsidRPr="00ED47A2">
              <w:rPr>
                <w:color w:val="000000"/>
                <w:szCs w:val="28"/>
                <w:lang w:val="en-US"/>
              </w:rPr>
              <w:t>Varchar(45)</w:t>
            </w:r>
          </w:p>
        </w:tc>
        <w:tc>
          <w:tcPr>
            <w:tcW w:w="3339" w:type="dxa"/>
          </w:tcPr>
          <w:p w14:paraId="0A618A48" w14:textId="77777777" w:rsidR="00364E47" w:rsidRPr="00ED47A2" w:rsidRDefault="00364E47" w:rsidP="002622CC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</w:rPr>
              <w:t>Название</w:t>
            </w:r>
          </w:p>
        </w:tc>
      </w:tr>
      <w:tr w:rsidR="00364E47" w:rsidRPr="00646FFF" w14:paraId="05B6ECDF" w14:textId="77777777" w:rsidTr="00ED47A2">
        <w:tc>
          <w:tcPr>
            <w:tcW w:w="3477" w:type="dxa"/>
          </w:tcPr>
          <w:p w14:paraId="1008EC23" w14:textId="77777777" w:rsidR="00364E47" w:rsidRPr="00ED47A2" w:rsidRDefault="00364E47" w:rsidP="002622CC">
            <w:pPr>
              <w:spacing w:line="360" w:lineRule="auto"/>
              <w:rPr>
                <w:color w:val="000000"/>
                <w:szCs w:val="28"/>
                <w:lang w:val="en-US"/>
              </w:rPr>
            </w:pPr>
            <w:r w:rsidRPr="00ED47A2">
              <w:rPr>
                <w:color w:val="000000"/>
                <w:szCs w:val="28"/>
                <w:lang w:val="en-US"/>
              </w:rPr>
              <w:t>Price</w:t>
            </w:r>
          </w:p>
        </w:tc>
        <w:tc>
          <w:tcPr>
            <w:tcW w:w="2931" w:type="dxa"/>
          </w:tcPr>
          <w:p w14:paraId="4157B60F" w14:textId="77777777" w:rsidR="00364E47" w:rsidRPr="00ED47A2" w:rsidRDefault="00364E47" w:rsidP="002622CC">
            <w:pPr>
              <w:spacing w:line="360" w:lineRule="auto"/>
            </w:pPr>
            <w:r w:rsidRPr="00ED47A2">
              <w:rPr>
                <w:color w:val="000000"/>
                <w:szCs w:val="28"/>
                <w:lang w:val="en-US"/>
              </w:rPr>
              <w:t>int</w:t>
            </w:r>
          </w:p>
        </w:tc>
        <w:tc>
          <w:tcPr>
            <w:tcW w:w="3339" w:type="dxa"/>
          </w:tcPr>
          <w:p w14:paraId="5CF031E4" w14:textId="77777777" w:rsidR="00364E47" w:rsidRPr="00ED47A2" w:rsidRDefault="00364E47" w:rsidP="002622CC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</w:rPr>
              <w:t>Цена</w:t>
            </w:r>
          </w:p>
        </w:tc>
      </w:tr>
      <w:tr w:rsidR="00364E47" w:rsidRPr="00646FFF" w14:paraId="51E2AB53" w14:textId="77777777" w:rsidTr="00ED47A2">
        <w:tc>
          <w:tcPr>
            <w:tcW w:w="3477" w:type="dxa"/>
          </w:tcPr>
          <w:p w14:paraId="55A9CFD9" w14:textId="77777777" w:rsidR="00364E47" w:rsidRPr="00ED47A2" w:rsidRDefault="00364E47" w:rsidP="002622CC">
            <w:pPr>
              <w:tabs>
                <w:tab w:val="left" w:pos="1653"/>
              </w:tabs>
              <w:spacing w:line="360" w:lineRule="auto"/>
              <w:rPr>
                <w:color w:val="000000"/>
                <w:szCs w:val="28"/>
                <w:lang w:val="en-US"/>
              </w:rPr>
            </w:pPr>
            <w:proofErr w:type="spellStart"/>
            <w:r w:rsidRPr="00ED47A2">
              <w:rPr>
                <w:color w:val="000000"/>
                <w:szCs w:val="28"/>
                <w:lang w:val="en-US"/>
              </w:rPr>
              <w:t>Staff_id</w:t>
            </w:r>
            <w:proofErr w:type="spellEnd"/>
          </w:p>
        </w:tc>
        <w:tc>
          <w:tcPr>
            <w:tcW w:w="2931" w:type="dxa"/>
          </w:tcPr>
          <w:p w14:paraId="6E979172" w14:textId="77777777" w:rsidR="00364E47" w:rsidRPr="00ED47A2" w:rsidRDefault="00364E47" w:rsidP="002622CC">
            <w:pPr>
              <w:spacing w:line="360" w:lineRule="auto"/>
            </w:pPr>
            <w:r w:rsidRPr="00ED47A2">
              <w:rPr>
                <w:color w:val="000000"/>
                <w:szCs w:val="28"/>
                <w:lang w:val="en-US"/>
              </w:rPr>
              <w:t>int</w:t>
            </w:r>
          </w:p>
        </w:tc>
        <w:tc>
          <w:tcPr>
            <w:tcW w:w="3339" w:type="dxa"/>
          </w:tcPr>
          <w:p w14:paraId="47B3A58B" w14:textId="77777777" w:rsidR="00364E47" w:rsidRPr="00ED47A2" w:rsidRDefault="00364E47" w:rsidP="002622CC">
            <w:pPr>
              <w:spacing w:line="360" w:lineRule="auto"/>
              <w:ind w:firstLine="5"/>
              <w:rPr>
                <w:color w:val="000000"/>
                <w:szCs w:val="28"/>
                <w:lang w:val="en-US"/>
              </w:rPr>
            </w:pPr>
            <w:r w:rsidRPr="00ED47A2">
              <w:rPr>
                <w:color w:val="000000"/>
                <w:szCs w:val="28"/>
                <w:lang w:val="en-US"/>
              </w:rPr>
              <w:t>Id</w:t>
            </w:r>
            <w:r w:rsidRPr="00ED47A2">
              <w:rPr>
                <w:color w:val="000000"/>
                <w:szCs w:val="28"/>
              </w:rPr>
              <w:t xml:space="preserve"> сотрудника</w:t>
            </w:r>
          </w:p>
        </w:tc>
      </w:tr>
    </w:tbl>
    <w:p w14:paraId="7FD36338" w14:textId="77777777" w:rsidR="007C0CE3" w:rsidRDefault="007C0CE3" w:rsidP="002622CC">
      <w:pPr>
        <w:spacing w:line="360" w:lineRule="auto"/>
        <w:jc w:val="both"/>
        <w:rPr>
          <w:color w:val="000000"/>
          <w:sz w:val="28"/>
          <w:szCs w:val="28"/>
        </w:rPr>
      </w:pPr>
    </w:p>
    <w:p w14:paraId="6B9253E7" w14:textId="77777777" w:rsidR="00844360" w:rsidRPr="00646FFF" w:rsidRDefault="00844360" w:rsidP="002622CC">
      <w:pPr>
        <w:spacing w:line="360" w:lineRule="auto"/>
        <w:jc w:val="both"/>
        <w:rPr>
          <w:color w:val="000000"/>
          <w:sz w:val="28"/>
          <w:szCs w:val="28"/>
        </w:rPr>
      </w:pPr>
      <w:r w:rsidRPr="00646FFF">
        <w:rPr>
          <w:color w:val="000000"/>
          <w:sz w:val="28"/>
          <w:szCs w:val="28"/>
        </w:rPr>
        <w:lastRenderedPageBreak/>
        <w:t xml:space="preserve">Таблица </w:t>
      </w:r>
      <w:r w:rsidR="001C535E">
        <w:rPr>
          <w:color w:val="000000"/>
          <w:sz w:val="28"/>
          <w:szCs w:val="28"/>
        </w:rPr>
        <w:t>9</w:t>
      </w:r>
      <w:r w:rsidRPr="00646FFF">
        <w:rPr>
          <w:color w:val="000000"/>
          <w:sz w:val="28"/>
          <w:szCs w:val="28"/>
        </w:rPr>
        <w:t xml:space="preserve"> – Таблиц</w:t>
      </w:r>
      <w:r w:rsidR="001C535E">
        <w:rPr>
          <w:color w:val="000000"/>
          <w:sz w:val="28"/>
          <w:szCs w:val="28"/>
        </w:rPr>
        <w:t>а</w:t>
      </w:r>
      <w:r w:rsidRPr="00646FFF">
        <w:rPr>
          <w:color w:val="000000"/>
          <w:sz w:val="28"/>
          <w:szCs w:val="28"/>
        </w:rPr>
        <w:t xml:space="preserve"> </w:t>
      </w:r>
      <w:r w:rsidRPr="00646FFF">
        <w:rPr>
          <w:color w:val="000000"/>
          <w:sz w:val="28"/>
          <w:szCs w:val="28"/>
          <w:lang w:val="en-US"/>
        </w:rPr>
        <w:t>E</w:t>
      </w:r>
      <w:r w:rsidR="001C535E">
        <w:rPr>
          <w:color w:val="000000"/>
          <w:sz w:val="28"/>
          <w:szCs w:val="28"/>
          <w:lang w:val="en-US"/>
        </w:rPr>
        <w:t>quipment</w:t>
      </w:r>
    </w:p>
    <w:tbl>
      <w:tblPr>
        <w:tblStyle w:val="14"/>
        <w:tblW w:w="0" w:type="auto"/>
        <w:tblLook w:val="04A0" w:firstRow="1" w:lastRow="0" w:firstColumn="1" w:lastColumn="0" w:noHBand="0" w:noVBand="1"/>
      </w:tblPr>
      <w:tblGrid>
        <w:gridCol w:w="3477"/>
        <w:gridCol w:w="2931"/>
        <w:gridCol w:w="3339"/>
      </w:tblGrid>
      <w:tr w:rsidR="00844360" w:rsidRPr="00646FFF" w14:paraId="7AA34A73" w14:textId="77777777" w:rsidTr="00ED47A2">
        <w:tc>
          <w:tcPr>
            <w:tcW w:w="3477" w:type="dxa"/>
          </w:tcPr>
          <w:p w14:paraId="67A9A8CC" w14:textId="77777777" w:rsidR="00844360" w:rsidRPr="00ED47A2" w:rsidRDefault="00844360" w:rsidP="002622CC">
            <w:pPr>
              <w:spacing w:line="360" w:lineRule="auto"/>
              <w:jc w:val="center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</w:rPr>
              <w:t>Таблица</w:t>
            </w:r>
          </w:p>
        </w:tc>
        <w:tc>
          <w:tcPr>
            <w:tcW w:w="2931" w:type="dxa"/>
          </w:tcPr>
          <w:p w14:paraId="72BD78E4" w14:textId="77777777" w:rsidR="00844360" w:rsidRPr="00ED47A2" w:rsidRDefault="00844360" w:rsidP="002622CC">
            <w:pPr>
              <w:spacing w:line="360" w:lineRule="auto"/>
              <w:jc w:val="center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</w:rPr>
              <w:t>Тип данных</w:t>
            </w:r>
          </w:p>
        </w:tc>
        <w:tc>
          <w:tcPr>
            <w:tcW w:w="3339" w:type="dxa"/>
          </w:tcPr>
          <w:p w14:paraId="69D3BA69" w14:textId="77777777" w:rsidR="00844360" w:rsidRPr="00ED47A2" w:rsidRDefault="00844360" w:rsidP="002622CC">
            <w:pPr>
              <w:spacing w:line="360" w:lineRule="auto"/>
              <w:jc w:val="center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</w:rPr>
              <w:t>Описание</w:t>
            </w:r>
          </w:p>
        </w:tc>
      </w:tr>
      <w:tr w:rsidR="00364E47" w:rsidRPr="00646FFF" w14:paraId="47AE291A" w14:textId="77777777" w:rsidTr="00ED47A2">
        <w:tc>
          <w:tcPr>
            <w:tcW w:w="3477" w:type="dxa"/>
          </w:tcPr>
          <w:p w14:paraId="656C04BA" w14:textId="77777777" w:rsidR="00364E47" w:rsidRPr="00ED47A2" w:rsidRDefault="00364E47" w:rsidP="002622CC">
            <w:pPr>
              <w:spacing w:line="360" w:lineRule="auto"/>
              <w:rPr>
                <w:color w:val="000000"/>
                <w:szCs w:val="28"/>
                <w:lang w:val="en-US"/>
              </w:rPr>
            </w:pPr>
            <w:proofErr w:type="spellStart"/>
            <w:r w:rsidRPr="00ED47A2">
              <w:rPr>
                <w:color w:val="000000"/>
                <w:szCs w:val="28"/>
                <w:lang w:val="en-US"/>
              </w:rPr>
              <w:t>Id_equipment</w:t>
            </w:r>
            <w:proofErr w:type="spellEnd"/>
          </w:p>
        </w:tc>
        <w:tc>
          <w:tcPr>
            <w:tcW w:w="2931" w:type="dxa"/>
          </w:tcPr>
          <w:p w14:paraId="7BFE4396" w14:textId="77777777" w:rsidR="00364E47" w:rsidRPr="00ED47A2" w:rsidRDefault="00364E47" w:rsidP="002622CC">
            <w:pPr>
              <w:spacing w:line="360" w:lineRule="auto"/>
            </w:pPr>
            <w:r w:rsidRPr="00ED47A2">
              <w:rPr>
                <w:color w:val="000000"/>
                <w:szCs w:val="28"/>
                <w:lang w:val="en-US"/>
              </w:rPr>
              <w:t>int</w:t>
            </w:r>
          </w:p>
        </w:tc>
        <w:tc>
          <w:tcPr>
            <w:tcW w:w="3339" w:type="dxa"/>
          </w:tcPr>
          <w:p w14:paraId="6473C089" w14:textId="77777777" w:rsidR="00364E47" w:rsidRPr="00ED47A2" w:rsidRDefault="00364E47" w:rsidP="002622CC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  <w:lang w:val="en-US"/>
              </w:rPr>
              <w:t xml:space="preserve">Id </w:t>
            </w:r>
            <w:r w:rsidRPr="00ED47A2">
              <w:rPr>
                <w:color w:val="000000"/>
                <w:szCs w:val="28"/>
              </w:rPr>
              <w:t>оборудования</w:t>
            </w:r>
          </w:p>
        </w:tc>
      </w:tr>
      <w:tr w:rsidR="00364E47" w:rsidRPr="00646FFF" w14:paraId="6D5A83D3" w14:textId="77777777" w:rsidTr="00ED47A2">
        <w:tc>
          <w:tcPr>
            <w:tcW w:w="3477" w:type="dxa"/>
          </w:tcPr>
          <w:p w14:paraId="7F6BA268" w14:textId="77777777" w:rsidR="00364E47" w:rsidRPr="00ED47A2" w:rsidRDefault="00364E47" w:rsidP="002622CC">
            <w:pPr>
              <w:spacing w:line="360" w:lineRule="auto"/>
              <w:rPr>
                <w:color w:val="000000"/>
                <w:szCs w:val="28"/>
                <w:lang w:val="en-US"/>
              </w:rPr>
            </w:pPr>
            <w:r w:rsidRPr="00ED47A2">
              <w:rPr>
                <w:color w:val="000000"/>
                <w:szCs w:val="28"/>
                <w:lang w:val="en-US"/>
              </w:rPr>
              <w:t>Name</w:t>
            </w:r>
          </w:p>
        </w:tc>
        <w:tc>
          <w:tcPr>
            <w:tcW w:w="2931" w:type="dxa"/>
          </w:tcPr>
          <w:p w14:paraId="5F42796C" w14:textId="77777777" w:rsidR="00364E47" w:rsidRPr="00ED47A2" w:rsidRDefault="00364E47" w:rsidP="002622CC">
            <w:pPr>
              <w:spacing w:line="360" w:lineRule="auto"/>
            </w:pPr>
            <w:r w:rsidRPr="00ED47A2">
              <w:rPr>
                <w:color w:val="000000"/>
                <w:szCs w:val="28"/>
                <w:lang w:val="en-US"/>
              </w:rPr>
              <w:t>Varchar(45)</w:t>
            </w:r>
          </w:p>
        </w:tc>
        <w:tc>
          <w:tcPr>
            <w:tcW w:w="3339" w:type="dxa"/>
          </w:tcPr>
          <w:p w14:paraId="14391800" w14:textId="77777777" w:rsidR="00364E47" w:rsidRPr="00ED47A2" w:rsidRDefault="00364E47" w:rsidP="002622CC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</w:rPr>
              <w:t>Название</w:t>
            </w:r>
          </w:p>
        </w:tc>
      </w:tr>
      <w:tr w:rsidR="00364E47" w:rsidRPr="00646FFF" w14:paraId="3D1BF81D" w14:textId="77777777" w:rsidTr="00ED47A2">
        <w:tc>
          <w:tcPr>
            <w:tcW w:w="3477" w:type="dxa"/>
          </w:tcPr>
          <w:p w14:paraId="44802EF6" w14:textId="77777777" w:rsidR="00364E47" w:rsidRPr="00ED47A2" w:rsidRDefault="00364E47" w:rsidP="002622CC">
            <w:pPr>
              <w:spacing w:line="360" w:lineRule="auto"/>
              <w:rPr>
                <w:color w:val="000000"/>
                <w:szCs w:val="28"/>
                <w:lang w:val="en-US"/>
              </w:rPr>
            </w:pPr>
            <w:r w:rsidRPr="00ED47A2">
              <w:rPr>
                <w:color w:val="000000"/>
                <w:szCs w:val="28"/>
                <w:lang w:val="en-US"/>
              </w:rPr>
              <w:t>purpose</w:t>
            </w:r>
          </w:p>
        </w:tc>
        <w:tc>
          <w:tcPr>
            <w:tcW w:w="2931" w:type="dxa"/>
          </w:tcPr>
          <w:p w14:paraId="04967035" w14:textId="77777777" w:rsidR="00364E47" w:rsidRPr="00ED47A2" w:rsidRDefault="00364E47" w:rsidP="002622CC">
            <w:pPr>
              <w:spacing w:line="360" w:lineRule="auto"/>
            </w:pPr>
            <w:r w:rsidRPr="00ED47A2">
              <w:rPr>
                <w:color w:val="000000"/>
                <w:szCs w:val="28"/>
                <w:lang w:val="en-US"/>
              </w:rPr>
              <w:t>Varchar(45)</w:t>
            </w:r>
          </w:p>
        </w:tc>
        <w:tc>
          <w:tcPr>
            <w:tcW w:w="3339" w:type="dxa"/>
          </w:tcPr>
          <w:p w14:paraId="1A5B56C1" w14:textId="77777777" w:rsidR="00364E47" w:rsidRPr="00ED47A2" w:rsidRDefault="00364E47" w:rsidP="002622CC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</w:rPr>
              <w:t>Назначение</w:t>
            </w:r>
          </w:p>
        </w:tc>
      </w:tr>
    </w:tbl>
    <w:p w14:paraId="750A4DBE" w14:textId="77777777" w:rsidR="00844360" w:rsidRPr="001C535E" w:rsidRDefault="00844360" w:rsidP="002622CC">
      <w:pPr>
        <w:spacing w:line="360" w:lineRule="auto"/>
        <w:jc w:val="both"/>
        <w:rPr>
          <w:color w:val="000000"/>
          <w:sz w:val="28"/>
          <w:szCs w:val="28"/>
          <w:lang w:val="en-US"/>
        </w:rPr>
      </w:pPr>
      <w:r w:rsidRPr="00646FFF">
        <w:rPr>
          <w:color w:val="000000"/>
          <w:sz w:val="28"/>
          <w:szCs w:val="28"/>
        </w:rPr>
        <w:t xml:space="preserve">Таблица </w:t>
      </w:r>
      <w:r w:rsidR="001C535E">
        <w:rPr>
          <w:color w:val="000000"/>
          <w:sz w:val="28"/>
          <w:szCs w:val="28"/>
        </w:rPr>
        <w:t>10</w:t>
      </w:r>
      <w:r w:rsidRPr="00646FFF">
        <w:rPr>
          <w:color w:val="000000"/>
          <w:sz w:val="28"/>
          <w:szCs w:val="28"/>
        </w:rPr>
        <w:t xml:space="preserve"> – Таблиц</w:t>
      </w:r>
      <w:r w:rsidR="001C535E">
        <w:rPr>
          <w:color w:val="000000"/>
          <w:sz w:val="28"/>
          <w:szCs w:val="28"/>
        </w:rPr>
        <w:t>а</w:t>
      </w:r>
      <w:r w:rsidRPr="00646FFF">
        <w:rPr>
          <w:color w:val="000000"/>
          <w:sz w:val="28"/>
          <w:szCs w:val="28"/>
        </w:rPr>
        <w:t xml:space="preserve"> </w:t>
      </w:r>
      <w:r w:rsidR="001C535E">
        <w:rPr>
          <w:color w:val="000000"/>
          <w:sz w:val="28"/>
          <w:szCs w:val="28"/>
          <w:lang w:val="en-US"/>
        </w:rPr>
        <w:t>user</w:t>
      </w:r>
    </w:p>
    <w:tbl>
      <w:tblPr>
        <w:tblStyle w:val="14"/>
        <w:tblW w:w="0" w:type="auto"/>
        <w:tblLook w:val="04A0" w:firstRow="1" w:lastRow="0" w:firstColumn="1" w:lastColumn="0" w:noHBand="0" w:noVBand="1"/>
      </w:tblPr>
      <w:tblGrid>
        <w:gridCol w:w="3477"/>
        <w:gridCol w:w="2931"/>
        <w:gridCol w:w="3339"/>
      </w:tblGrid>
      <w:tr w:rsidR="00844360" w:rsidRPr="00646FFF" w14:paraId="6633EC91" w14:textId="77777777" w:rsidTr="00ED47A2">
        <w:tc>
          <w:tcPr>
            <w:tcW w:w="3477" w:type="dxa"/>
          </w:tcPr>
          <w:p w14:paraId="275570BB" w14:textId="77777777" w:rsidR="00844360" w:rsidRPr="00ED47A2" w:rsidRDefault="00844360" w:rsidP="002622CC">
            <w:pPr>
              <w:spacing w:line="360" w:lineRule="auto"/>
              <w:jc w:val="center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</w:rPr>
              <w:t>Таблица</w:t>
            </w:r>
          </w:p>
        </w:tc>
        <w:tc>
          <w:tcPr>
            <w:tcW w:w="2931" w:type="dxa"/>
          </w:tcPr>
          <w:p w14:paraId="13D26F68" w14:textId="77777777" w:rsidR="00844360" w:rsidRPr="00ED47A2" w:rsidRDefault="00844360" w:rsidP="002622CC">
            <w:pPr>
              <w:spacing w:line="360" w:lineRule="auto"/>
              <w:jc w:val="center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</w:rPr>
              <w:t>Тип данных</w:t>
            </w:r>
          </w:p>
        </w:tc>
        <w:tc>
          <w:tcPr>
            <w:tcW w:w="3339" w:type="dxa"/>
          </w:tcPr>
          <w:p w14:paraId="0B08A879" w14:textId="77777777" w:rsidR="00844360" w:rsidRPr="00ED47A2" w:rsidRDefault="00844360" w:rsidP="002622CC">
            <w:pPr>
              <w:spacing w:line="360" w:lineRule="auto"/>
              <w:jc w:val="center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</w:rPr>
              <w:t>Описание</w:t>
            </w:r>
          </w:p>
        </w:tc>
      </w:tr>
      <w:tr w:rsidR="00364E47" w:rsidRPr="00646FFF" w14:paraId="77108FB9" w14:textId="77777777" w:rsidTr="00ED47A2">
        <w:tc>
          <w:tcPr>
            <w:tcW w:w="3477" w:type="dxa"/>
          </w:tcPr>
          <w:p w14:paraId="710762DF" w14:textId="77777777" w:rsidR="00364E47" w:rsidRPr="00ED47A2" w:rsidRDefault="00364E47" w:rsidP="002622CC">
            <w:pPr>
              <w:spacing w:line="360" w:lineRule="auto"/>
              <w:rPr>
                <w:color w:val="000000"/>
                <w:szCs w:val="28"/>
                <w:lang w:val="en-US"/>
              </w:rPr>
            </w:pPr>
            <w:proofErr w:type="spellStart"/>
            <w:r w:rsidRPr="00ED47A2">
              <w:rPr>
                <w:color w:val="000000"/>
                <w:szCs w:val="28"/>
                <w:lang w:val="en-US"/>
              </w:rPr>
              <w:t>Id_user</w:t>
            </w:r>
            <w:proofErr w:type="spellEnd"/>
          </w:p>
        </w:tc>
        <w:tc>
          <w:tcPr>
            <w:tcW w:w="2931" w:type="dxa"/>
          </w:tcPr>
          <w:p w14:paraId="4368E9F1" w14:textId="77777777" w:rsidR="00364E47" w:rsidRPr="00ED47A2" w:rsidRDefault="00364E47" w:rsidP="002622CC">
            <w:pPr>
              <w:spacing w:line="360" w:lineRule="auto"/>
            </w:pPr>
            <w:r w:rsidRPr="00ED47A2">
              <w:rPr>
                <w:color w:val="000000"/>
                <w:szCs w:val="28"/>
                <w:lang w:val="en-US"/>
              </w:rPr>
              <w:t>int</w:t>
            </w:r>
          </w:p>
        </w:tc>
        <w:tc>
          <w:tcPr>
            <w:tcW w:w="3339" w:type="dxa"/>
          </w:tcPr>
          <w:p w14:paraId="2AE38FCE" w14:textId="77777777" w:rsidR="00364E47" w:rsidRPr="00ED47A2" w:rsidRDefault="00364E47" w:rsidP="002622CC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  <w:lang w:val="en-US"/>
              </w:rPr>
              <w:t xml:space="preserve">Id </w:t>
            </w:r>
            <w:r w:rsidRPr="00ED47A2">
              <w:rPr>
                <w:color w:val="000000"/>
                <w:szCs w:val="28"/>
              </w:rPr>
              <w:t>пользователя</w:t>
            </w:r>
          </w:p>
        </w:tc>
      </w:tr>
      <w:tr w:rsidR="00364E47" w:rsidRPr="00646FFF" w14:paraId="540FAF31" w14:textId="77777777" w:rsidTr="00ED47A2">
        <w:tc>
          <w:tcPr>
            <w:tcW w:w="3477" w:type="dxa"/>
          </w:tcPr>
          <w:p w14:paraId="5166ADC2" w14:textId="77777777" w:rsidR="00364E47" w:rsidRPr="00ED47A2" w:rsidRDefault="00364E47" w:rsidP="002622CC">
            <w:pPr>
              <w:spacing w:line="360" w:lineRule="auto"/>
              <w:rPr>
                <w:color w:val="000000"/>
                <w:szCs w:val="28"/>
                <w:lang w:val="en-US"/>
              </w:rPr>
            </w:pPr>
            <w:proofErr w:type="spellStart"/>
            <w:r w:rsidRPr="00ED47A2">
              <w:rPr>
                <w:color w:val="000000"/>
                <w:szCs w:val="28"/>
                <w:lang w:val="en-US"/>
              </w:rPr>
              <w:t>Last_name</w:t>
            </w:r>
            <w:proofErr w:type="spellEnd"/>
          </w:p>
        </w:tc>
        <w:tc>
          <w:tcPr>
            <w:tcW w:w="2931" w:type="dxa"/>
          </w:tcPr>
          <w:p w14:paraId="6B24C790" w14:textId="77777777" w:rsidR="00364E47" w:rsidRPr="00ED47A2" w:rsidRDefault="00364E47" w:rsidP="002622CC">
            <w:pPr>
              <w:spacing w:line="360" w:lineRule="auto"/>
            </w:pPr>
            <w:r w:rsidRPr="00ED47A2">
              <w:rPr>
                <w:color w:val="000000"/>
                <w:szCs w:val="28"/>
                <w:lang w:val="en-US"/>
              </w:rPr>
              <w:t>Varchar(45)</w:t>
            </w:r>
          </w:p>
        </w:tc>
        <w:tc>
          <w:tcPr>
            <w:tcW w:w="3339" w:type="dxa"/>
          </w:tcPr>
          <w:p w14:paraId="7D08C237" w14:textId="77777777" w:rsidR="00364E47" w:rsidRPr="00ED47A2" w:rsidRDefault="00364E47" w:rsidP="002622CC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</w:rPr>
              <w:t>Фамилия</w:t>
            </w:r>
          </w:p>
        </w:tc>
      </w:tr>
      <w:tr w:rsidR="00364E47" w:rsidRPr="00646FFF" w14:paraId="0191B1BD" w14:textId="77777777" w:rsidTr="00ED47A2">
        <w:tc>
          <w:tcPr>
            <w:tcW w:w="3477" w:type="dxa"/>
          </w:tcPr>
          <w:p w14:paraId="78C0C456" w14:textId="77777777" w:rsidR="00364E47" w:rsidRPr="00ED47A2" w:rsidRDefault="00364E47" w:rsidP="002622CC">
            <w:pPr>
              <w:spacing w:line="360" w:lineRule="auto"/>
              <w:rPr>
                <w:color w:val="000000"/>
                <w:szCs w:val="28"/>
                <w:lang w:val="en-US"/>
              </w:rPr>
            </w:pPr>
            <w:r w:rsidRPr="00ED47A2">
              <w:rPr>
                <w:color w:val="000000"/>
                <w:szCs w:val="28"/>
                <w:lang w:val="en-US"/>
              </w:rPr>
              <w:t>Name</w:t>
            </w:r>
          </w:p>
        </w:tc>
        <w:tc>
          <w:tcPr>
            <w:tcW w:w="2931" w:type="dxa"/>
          </w:tcPr>
          <w:p w14:paraId="163919C5" w14:textId="77777777" w:rsidR="00364E47" w:rsidRPr="00ED47A2" w:rsidRDefault="00364E47" w:rsidP="002622CC">
            <w:pPr>
              <w:spacing w:line="360" w:lineRule="auto"/>
            </w:pPr>
            <w:r w:rsidRPr="00ED47A2">
              <w:rPr>
                <w:color w:val="000000"/>
                <w:szCs w:val="28"/>
                <w:lang w:val="en-US"/>
              </w:rPr>
              <w:t>Varchar(45)</w:t>
            </w:r>
          </w:p>
        </w:tc>
        <w:tc>
          <w:tcPr>
            <w:tcW w:w="3339" w:type="dxa"/>
          </w:tcPr>
          <w:p w14:paraId="279E5E3A" w14:textId="77777777" w:rsidR="00364E47" w:rsidRPr="00ED47A2" w:rsidRDefault="00364E47" w:rsidP="002622CC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</w:rPr>
              <w:t>Имя</w:t>
            </w:r>
          </w:p>
        </w:tc>
      </w:tr>
      <w:tr w:rsidR="00364E47" w:rsidRPr="00646FFF" w14:paraId="3AB48931" w14:textId="77777777" w:rsidTr="00ED47A2">
        <w:tc>
          <w:tcPr>
            <w:tcW w:w="3477" w:type="dxa"/>
          </w:tcPr>
          <w:p w14:paraId="4D5C4AE5" w14:textId="77777777" w:rsidR="00364E47" w:rsidRPr="00ED47A2" w:rsidRDefault="00364E47" w:rsidP="002622CC">
            <w:pPr>
              <w:spacing w:line="360" w:lineRule="auto"/>
              <w:rPr>
                <w:color w:val="000000"/>
                <w:szCs w:val="28"/>
                <w:lang w:val="en-US"/>
              </w:rPr>
            </w:pPr>
            <w:proofErr w:type="spellStart"/>
            <w:r w:rsidRPr="00ED47A2">
              <w:rPr>
                <w:color w:val="000000"/>
                <w:szCs w:val="28"/>
                <w:lang w:val="en-US"/>
              </w:rPr>
              <w:t>Father_name</w:t>
            </w:r>
            <w:proofErr w:type="spellEnd"/>
          </w:p>
        </w:tc>
        <w:tc>
          <w:tcPr>
            <w:tcW w:w="2931" w:type="dxa"/>
          </w:tcPr>
          <w:p w14:paraId="68B2059D" w14:textId="77777777" w:rsidR="00364E47" w:rsidRPr="00ED47A2" w:rsidRDefault="00364E47" w:rsidP="002622CC">
            <w:pPr>
              <w:spacing w:line="360" w:lineRule="auto"/>
            </w:pPr>
            <w:r w:rsidRPr="00ED47A2">
              <w:rPr>
                <w:color w:val="000000"/>
                <w:szCs w:val="28"/>
                <w:lang w:val="en-US"/>
              </w:rPr>
              <w:t>Varchar(45)</w:t>
            </w:r>
          </w:p>
        </w:tc>
        <w:tc>
          <w:tcPr>
            <w:tcW w:w="3339" w:type="dxa"/>
          </w:tcPr>
          <w:p w14:paraId="108E35D9" w14:textId="77777777" w:rsidR="00364E47" w:rsidRPr="00ED47A2" w:rsidRDefault="00364E47" w:rsidP="002622CC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</w:rPr>
              <w:t>Отчество</w:t>
            </w:r>
          </w:p>
        </w:tc>
      </w:tr>
      <w:tr w:rsidR="00364E47" w:rsidRPr="00646FFF" w14:paraId="610C7B6B" w14:textId="77777777" w:rsidTr="00ED47A2">
        <w:tc>
          <w:tcPr>
            <w:tcW w:w="3477" w:type="dxa"/>
          </w:tcPr>
          <w:p w14:paraId="3B0001F4" w14:textId="77777777" w:rsidR="00364E47" w:rsidRPr="00ED47A2" w:rsidRDefault="00364E47" w:rsidP="002622CC">
            <w:pPr>
              <w:tabs>
                <w:tab w:val="left" w:pos="1653"/>
              </w:tabs>
              <w:spacing w:line="360" w:lineRule="auto"/>
              <w:rPr>
                <w:color w:val="000000"/>
                <w:szCs w:val="28"/>
                <w:lang w:val="en-US"/>
              </w:rPr>
            </w:pPr>
            <w:r w:rsidRPr="00ED47A2">
              <w:rPr>
                <w:color w:val="000000"/>
                <w:szCs w:val="28"/>
                <w:lang w:val="en-US"/>
              </w:rPr>
              <w:t>Password</w:t>
            </w:r>
          </w:p>
        </w:tc>
        <w:tc>
          <w:tcPr>
            <w:tcW w:w="2931" w:type="dxa"/>
          </w:tcPr>
          <w:p w14:paraId="0A57CFBA" w14:textId="77777777" w:rsidR="00364E47" w:rsidRPr="00ED47A2" w:rsidRDefault="00364E47" w:rsidP="002622CC">
            <w:pPr>
              <w:spacing w:line="360" w:lineRule="auto"/>
            </w:pPr>
            <w:r w:rsidRPr="00ED47A2">
              <w:rPr>
                <w:color w:val="000000"/>
                <w:szCs w:val="28"/>
                <w:lang w:val="en-US"/>
              </w:rPr>
              <w:t>int</w:t>
            </w:r>
          </w:p>
        </w:tc>
        <w:tc>
          <w:tcPr>
            <w:tcW w:w="3339" w:type="dxa"/>
          </w:tcPr>
          <w:p w14:paraId="65C8BD21" w14:textId="77777777" w:rsidR="00364E47" w:rsidRPr="00ED47A2" w:rsidRDefault="00364E47" w:rsidP="002622CC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</w:rPr>
              <w:t>Пароль</w:t>
            </w:r>
          </w:p>
        </w:tc>
      </w:tr>
      <w:tr w:rsidR="00364E47" w:rsidRPr="00646FFF" w14:paraId="0A4B0440" w14:textId="77777777" w:rsidTr="00ED47A2">
        <w:tc>
          <w:tcPr>
            <w:tcW w:w="3477" w:type="dxa"/>
          </w:tcPr>
          <w:p w14:paraId="36E7AF4F" w14:textId="77777777" w:rsidR="00364E47" w:rsidRPr="00ED47A2" w:rsidRDefault="00364E47" w:rsidP="002622CC">
            <w:pPr>
              <w:spacing w:line="360" w:lineRule="auto"/>
              <w:rPr>
                <w:color w:val="000000"/>
                <w:szCs w:val="28"/>
                <w:lang w:val="en-US"/>
              </w:rPr>
            </w:pPr>
            <w:r w:rsidRPr="00ED47A2">
              <w:rPr>
                <w:color w:val="000000"/>
                <w:szCs w:val="28"/>
                <w:lang w:val="en-US"/>
              </w:rPr>
              <w:t>role</w:t>
            </w:r>
          </w:p>
        </w:tc>
        <w:tc>
          <w:tcPr>
            <w:tcW w:w="2931" w:type="dxa"/>
          </w:tcPr>
          <w:p w14:paraId="713D31B4" w14:textId="77777777" w:rsidR="00364E47" w:rsidRPr="00ED47A2" w:rsidRDefault="00364E47" w:rsidP="002622CC">
            <w:pPr>
              <w:spacing w:line="360" w:lineRule="auto"/>
            </w:pPr>
            <w:r w:rsidRPr="00ED47A2">
              <w:rPr>
                <w:color w:val="000000"/>
                <w:szCs w:val="28"/>
                <w:lang w:val="en-US"/>
              </w:rPr>
              <w:t>int</w:t>
            </w:r>
          </w:p>
        </w:tc>
        <w:tc>
          <w:tcPr>
            <w:tcW w:w="3339" w:type="dxa"/>
          </w:tcPr>
          <w:p w14:paraId="53A8B595" w14:textId="77777777" w:rsidR="00364E47" w:rsidRPr="00ED47A2" w:rsidRDefault="00364E47" w:rsidP="002622CC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</w:rPr>
              <w:t>Роль</w:t>
            </w:r>
          </w:p>
        </w:tc>
      </w:tr>
    </w:tbl>
    <w:p w14:paraId="7AEECD09" w14:textId="77777777" w:rsidR="00844360" w:rsidRPr="001C535E" w:rsidRDefault="00844360" w:rsidP="002622CC">
      <w:pPr>
        <w:spacing w:line="360" w:lineRule="auto"/>
        <w:jc w:val="both"/>
        <w:rPr>
          <w:color w:val="000000"/>
          <w:sz w:val="28"/>
          <w:szCs w:val="28"/>
          <w:lang w:val="en-US"/>
        </w:rPr>
      </w:pPr>
      <w:r w:rsidRPr="00646FFF">
        <w:rPr>
          <w:color w:val="000000"/>
          <w:sz w:val="28"/>
          <w:szCs w:val="28"/>
        </w:rPr>
        <w:t xml:space="preserve">Таблица </w:t>
      </w:r>
      <w:r w:rsidR="001C535E">
        <w:rPr>
          <w:color w:val="000000"/>
          <w:sz w:val="28"/>
          <w:szCs w:val="28"/>
        </w:rPr>
        <w:t>11</w:t>
      </w:r>
      <w:r w:rsidRPr="00646FFF">
        <w:rPr>
          <w:color w:val="000000"/>
          <w:sz w:val="28"/>
          <w:szCs w:val="28"/>
        </w:rPr>
        <w:t xml:space="preserve"> – Таблиц</w:t>
      </w:r>
      <w:r w:rsidR="001C535E">
        <w:rPr>
          <w:color w:val="000000"/>
          <w:sz w:val="28"/>
          <w:szCs w:val="28"/>
        </w:rPr>
        <w:t>а</w:t>
      </w:r>
      <w:r w:rsidRPr="00646FFF">
        <w:rPr>
          <w:color w:val="000000"/>
          <w:sz w:val="28"/>
          <w:szCs w:val="28"/>
        </w:rPr>
        <w:t xml:space="preserve"> </w:t>
      </w:r>
      <w:r w:rsidR="001C535E">
        <w:rPr>
          <w:color w:val="000000"/>
          <w:sz w:val="28"/>
          <w:szCs w:val="28"/>
          <w:lang w:val="en-US"/>
        </w:rPr>
        <w:t>Staff</w:t>
      </w:r>
    </w:p>
    <w:tbl>
      <w:tblPr>
        <w:tblStyle w:val="14"/>
        <w:tblW w:w="0" w:type="auto"/>
        <w:tblLook w:val="04A0" w:firstRow="1" w:lastRow="0" w:firstColumn="1" w:lastColumn="0" w:noHBand="0" w:noVBand="1"/>
      </w:tblPr>
      <w:tblGrid>
        <w:gridCol w:w="3477"/>
        <w:gridCol w:w="2931"/>
        <w:gridCol w:w="3339"/>
      </w:tblGrid>
      <w:tr w:rsidR="00844360" w:rsidRPr="00646FFF" w14:paraId="1081F3EC" w14:textId="77777777" w:rsidTr="00ED47A2">
        <w:tc>
          <w:tcPr>
            <w:tcW w:w="3477" w:type="dxa"/>
          </w:tcPr>
          <w:p w14:paraId="363CBE8B" w14:textId="77777777" w:rsidR="00844360" w:rsidRPr="00ED47A2" w:rsidRDefault="00844360" w:rsidP="002622CC">
            <w:pPr>
              <w:spacing w:line="360" w:lineRule="auto"/>
              <w:jc w:val="center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</w:rPr>
              <w:t>Таблица</w:t>
            </w:r>
          </w:p>
        </w:tc>
        <w:tc>
          <w:tcPr>
            <w:tcW w:w="2931" w:type="dxa"/>
          </w:tcPr>
          <w:p w14:paraId="5366A01B" w14:textId="77777777" w:rsidR="00844360" w:rsidRPr="00ED47A2" w:rsidRDefault="00844360" w:rsidP="002622CC">
            <w:pPr>
              <w:spacing w:line="360" w:lineRule="auto"/>
              <w:jc w:val="center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</w:rPr>
              <w:t>Тип данных</w:t>
            </w:r>
          </w:p>
        </w:tc>
        <w:tc>
          <w:tcPr>
            <w:tcW w:w="3339" w:type="dxa"/>
          </w:tcPr>
          <w:p w14:paraId="2318FBD6" w14:textId="77777777" w:rsidR="00844360" w:rsidRPr="00ED47A2" w:rsidRDefault="00844360" w:rsidP="002622CC">
            <w:pPr>
              <w:spacing w:line="360" w:lineRule="auto"/>
              <w:jc w:val="center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</w:rPr>
              <w:t>Описание</w:t>
            </w:r>
          </w:p>
        </w:tc>
      </w:tr>
      <w:tr w:rsidR="00364E47" w:rsidRPr="00646FFF" w14:paraId="2C2BDAF1" w14:textId="77777777" w:rsidTr="00ED47A2">
        <w:tc>
          <w:tcPr>
            <w:tcW w:w="3477" w:type="dxa"/>
          </w:tcPr>
          <w:p w14:paraId="64775A88" w14:textId="77777777" w:rsidR="00364E47" w:rsidRPr="00ED47A2" w:rsidRDefault="00364E47" w:rsidP="002622CC">
            <w:pPr>
              <w:spacing w:line="360" w:lineRule="auto"/>
              <w:rPr>
                <w:color w:val="000000"/>
                <w:szCs w:val="28"/>
                <w:lang w:val="en-US"/>
              </w:rPr>
            </w:pPr>
            <w:proofErr w:type="spellStart"/>
            <w:r w:rsidRPr="00ED47A2">
              <w:rPr>
                <w:color w:val="000000"/>
                <w:szCs w:val="28"/>
                <w:lang w:val="en-US"/>
              </w:rPr>
              <w:t>Id_staff</w:t>
            </w:r>
            <w:proofErr w:type="spellEnd"/>
          </w:p>
        </w:tc>
        <w:tc>
          <w:tcPr>
            <w:tcW w:w="2931" w:type="dxa"/>
          </w:tcPr>
          <w:p w14:paraId="51D8FD47" w14:textId="77777777" w:rsidR="00364E47" w:rsidRPr="00ED47A2" w:rsidRDefault="00364E47" w:rsidP="002622CC">
            <w:pPr>
              <w:spacing w:line="360" w:lineRule="auto"/>
            </w:pPr>
            <w:r w:rsidRPr="00ED47A2">
              <w:rPr>
                <w:color w:val="000000"/>
                <w:szCs w:val="28"/>
                <w:lang w:val="en-US"/>
              </w:rPr>
              <w:t>int</w:t>
            </w:r>
          </w:p>
        </w:tc>
        <w:tc>
          <w:tcPr>
            <w:tcW w:w="3339" w:type="dxa"/>
          </w:tcPr>
          <w:p w14:paraId="0C797FE3" w14:textId="77777777" w:rsidR="00364E47" w:rsidRPr="00ED47A2" w:rsidRDefault="00364E47" w:rsidP="002622CC">
            <w:pPr>
              <w:spacing w:line="360" w:lineRule="auto"/>
              <w:ind w:firstLine="5"/>
              <w:rPr>
                <w:color w:val="000000"/>
                <w:szCs w:val="28"/>
                <w:lang w:val="en-US"/>
              </w:rPr>
            </w:pPr>
            <w:r w:rsidRPr="00ED47A2">
              <w:rPr>
                <w:color w:val="000000"/>
                <w:szCs w:val="28"/>
                <w:lang w:val="en-US"/>
              </w:rPr>
              <w:t>Id</w:t>
            </w:r>
            <w:r w:rsidRPr="00ED47A2">
              <w:rPr>
                <w:color w:val="000000"/>
                <w:szCs w:val="28"/>
              </w:rPr>
              <w:t xml:space="preserve"> сотрудника</w:t>
            </w:r>
          </w:p>
        </w:tc>
      </w:tr>
      <w:tr w:rsidR="00364E47" w:rsidRPr="00646FFF" w14:paraId="43D90474" w14:textId="77777777" w:rsidTr="00ED47A2">
        <w:tc>
          <w:tcPr>
            <w:tcW w:w="3477" w:type="dxa"/>
          </w:tcPr>
          <w:p w14:paraId="297B2139" w14:textId="77777777" w:rsidR="00364E47" w:rsidRPr="00ED47A2" w:rsidRDefault="00364E47" w:rsidP="002622CC">
            <w:pPr>
              <w:spacing w:line="360" w:lineRule="auto"/>
              <w:rPr>
                <w:color w:val="000000"/>
                <w:szCs w:val="28"/>
                <w:lang w:val="en-US"/>
              </w:rPr>
            </w:pPr>
            <w:proofErr w:type="spellStart"/>
            <w:r w:rsidRPr="00ED47A2">
              <w:rPr>
                <w:color w:val="000000"/>
                <w:szCs w:val="28"/>
                <w:lang w:val="en-US"/>
              </w:rPr>
              <w:t>Last_name</w:t>
            </w:r>
            <w:proofErr w:type="spellEnd"/>
          </w:p>
        </w:tc>
        <w:tc>
          <w:tcPr>
            <w:tcW w:w="2931" w:type="dxa"/>
          </w:tcPr>
          <w:p w14:paraId="73B66118" w14:textId="77777777" w:rsidR="00364E47" w:rsidRPr="00ED47A2" w:rsidRDefault="00364E47" w:rsidP="002622CC">
            <w:pPr>
              <w:spacing w:line="360" w:lineRule="auto"/>
            </w:pPr>
            <w:r w:rsidRPr="00ED47A2">
              <w:rPr>
                <w:color w:val="000000"/>
                <w:szCs w:val="28"/>
                <w:lang w:val="en-US"/>
              </w:rPr>
              <w:t>Varchar(45)</w:t>
            </w:r>
          </w:p>
        </w:tc>
        <w:tc>
          <w:tcPr>
            <w:tcW w:w="3339" w:type="dxa"/>
          </w:tcPr>
          <w:p w14:paraId="36B7CA4F" w14:textId="77777777" w:rsidR="00364E47" w:rsidRPr="00ED47A2" w:rsidRDefault="00364E47" w:rsidP="002622CC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</w:rPr>
              <w:t>Фамилия</w:t>
            </w:r>
          </w:p>
        </w:tc>
      </w:tr>
      <w:tr w:rsidR="00364E47" w:rsidRPr="00646FFF" w14:paraId="0326ADDE" w14:textId="77777777" w:rsidTr="00ED47A2">
        <w:tc>
          <w:tcPr>
            <w:tcW w:w="3477" w:type="dxa"/>
          </w:tcPr>
          <w:p w14:paraId="778CA21D" w14:textId="77777777" w:rsidR="00364E47" w:rsidRPr="00ED47A2" w:rsidRDefault="00364E47" w:rsidP="002622CC">
            <w:pPr>
              <w:spacing w:line="360" w:lineRule="auto"/>
              <w:rPr>
                <w:color w:val="000000"/>
                <w:szCs w:val="28"/>
                <w:lang w:val="en-US"/>
              </w:rPr>
            </w:pPr>
            <w:r w:rsidRPr="00ED47A2">
              <w:rPr>
                <w:color w:val="000000"/>
                <w:szCs w:val="28"/>
                <w:lang w:val="en-US"/>
              </w:rPr>
              <w:t>Name</w:t>
            </w:r>
          </w:p>
        </w:tc>
        <w:tc>
          <w:tcPr>
            <w:tcW w:w="2931" w:type="dxa"/>
          </w:tcPr>
          <w:p w14:paraId="693439C7" w14:textId="77777777" w:rsidR="00364E47" w:rsidRPr="00ED47A2" w:rsidRDefault="00364E47" w:rsidP="002622CC">
            <w:pPr>
              <w:spacing w:line="360" w:lineRule="auto"/>
            </w:pPr>
            <w:r w:rsidRPr="00ED47A2">
              <w:rPr>
                <w:color w:val="000000"/>
                <w:szCs w:val="28"/>
                <w:lang w:val="en-US"/>
              </w:rPr>
              <w:t>Varchar(45)</w:t>
            </w:r>
          </w:p>
        </w:tc>
        <w:tc>
          <w:tcPr>
            <w:tcW w:w="3339" w:type="dxa"/>
          </w:tcPr>
          <w:p w14:paraId="13998241" w14:textId="77777777" w:rsidR="00364E47" w:rsidRPr="00ED47A2" w:rsidRDefault="00364E47" w:rsidP="002622CC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</w:rPr>
              <w:t>Имя</w:t>
            </w:r>
          </w:p>
        </w:tc>
      </w:tr>
      <w:tr w:rsidR="00364E47" w:rsidRPr="00646FFF" w14:paraId="50D0B64C" w14:textId="77777777" w:rsidTr="00ED47A2">
        <w:tc>
          <w:tcPr>
            <w:tcW w:w="3477" w:type="dxa"/>
          </w:tcPr>
          <w:p w14:paraId="7DE8BE3D" w14:textId="77777777" w:rsidR="00364E47" w:rsidRPr="00ED47A2" w:rsidRDefault="00364E47" w:rsidP="002622CC">
            <w:pPr>
              <w:spacing w:line="360" w:lineRule="auto"/>
              <w:rPr>
                <w:color w:val="000000"/>
                <w:szCs w:val="28"/>
                <w:lang w:val="en-US"/>
              </w:rPr>
            </w:pPr>
            <w:proofErr w:type="spellStart"/>
            <w:r w:rsidRPr="00ED47A2">
              <w:rPr>
                <w:color w:val="000000"/>
                <w:szCs w:val="28"/>
                <w:lang w:val="en-US"/>
              </w:rPr>
              <w:t>Father_name</w:t>
            </w:r>
            <w:proofErr w:type="spellEnd"/>
          </w:p>
        </w:tc>
        <w:tc>
          <w:tcPr>
            <w:tcW w:w="2931" w:type="dxa"/>
          </w:tcPr>
          <w:p w14:paraId="64D72AE3" w14:textId="77777777" w:rsidR="00364E47" w:rsidRPr="00ED47A2" w:rsidRDefault="00364E47" w:rsidP="002622CC">
            <w:pPr>
              <w:spacing w:line="360" w:lineRule="auto"/>
            </w:pPr>
            <w:r w:rsidRPr="00ED47A2">
              <w:rPr>
                <w:color w:val="000000"/>
                <w:szCs w:val="28"/>
                <w:lang w:val="en-US"/>
              </w:rPr>
              <w:t>Varchar(45)</w:t>
            </w:r>
          </w:p>
        </w:tc>
        <w:tc>
          <w:tcPr>
            <w:tcW w:w="3339" w:type="dxa"/>
          </w:tcPr>
          <w:p w14:paraId="2D9539A2" w14:textId="77777777" w:rsidR="00364E47" w:rsidRPr="00ED47A2" w:rsidRDefault="00364E47" w:rsidP="002622CC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</w:rPr>
              <w:t>Отчество</w:t>
            </w:r>
          </w:p>
        </w:tc>
      </w:tr>
      <w:tr w:rsidR="00364E47" w:rsidRPr="00646FFF" w14:paraId="6E323B55" w14:textId="77777777" w:rsidTr="00ED47A2">
        <w:tc>
          <w:tcPr>
            <w:tcW w:w="3477" w:type="dxa"/>
          </w:tcPr>
          <w:p w14:paraId="71EE4F28" w14:textId="77777777" w:rsidR="00364E47" w:rsidRPr="00ED47A2" w:rsidRDefault="00364E47" w:rsidP="002622CC">
            <w:pPr>
              <w:tabs>
                <w:tab w:val="left" w:pos="1653"/>
              </w:tabs>
              <w:spacing w:line="360" w:lineRule="auto"/>
              <w:rPr>
                <w:color w:val="000000"/>
                <w:szCs w:val="28"/>
                <w:lang w:val="en-US"/>
              </w:rPr>
            </w:pPr>
            <w:r w:rsidRPr="00ED47A2">
              <w:rPr>
                <w:color w:val="000000"/>
                <w:szCs w:val="28"/>
                <w:lang w:val="en-US"/>
              </w:rPr>
              <w:t>Experience</w:t>
            </w:r>
          </w:p>
        </w:tc>
        <w:tc>
          <w:tcPr>
            <w:tcW w:w="2931" w:type="dxa"/>
          </w:tcPr>
          <w:p w14:paraId="5E5FB1A8" w14:textId="77777777" w:rsidR="00364E47" w:rsidRPr="00ED47A2" w:rsidRDefault="00364E47" w:rsidP="002622CC">
            <w:pPr>
              <w:spacing w:line="360" w:lineRule="auto"/>
            </w:pPr>
            <w:r w:rsidRPr="00ED47A2">
              <w:rPr>
                <w:color w:val="000000"/>
                <w:szCs w:val="28"/>
                <w:lang w:val="en-US"/>
              </w:rPr>
              <w:t>Varchar(45)</w:t>
            </w:r>
          </w:p>
        </w:tc>
        <w:tc>
          <w:tcPr>
            <w:tcW w:w="3339" w:type="dxa"/>
          </w:tcPr>
          <w:p w14:paraId="182F6B40" w14:textId="77777777" w:rsidR="00364E47" w:rsidRPr="00ED47A2" w:rsidRDefault="00364E47" w:rsidP="002622CC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</w:rPr>
              <w:t>Опыт</w:t>
            </w:r>
          </w:p>
        </w:tc>
      </w:tr>
      <w:tr w:rsidR="00364E47" w:rsidRPr="00646FFF" w14:paraId="4E3E5327" w14:textId="77777777" w:rsidTr="00ED47A2">
        <w:tc>
          <w:tcPr>
            <w:tcW w:w="3477" w:type="dxa"/>
          </w:tcPr>
          <w:p w14:paraId="181B17DA" w14:textId="77777777" w:rsidR="00364E47" w:rsidRPr="00ED47A2" w:rsidRDefault="00364E47" w:rsidP="002622CC">
            <w:pPr>
              <w:spacing w:line="360" w:lineRule="auto"/>
              <w:rPr>
                <w:color w:val="000000"/>
                <w:szCs w:val="28"/>
                <w:lang w:val="en-US"/>
              </w:rPr>
            </w:pPr>
            <w:r w:rsidRPr="00ED47A2">
              <w:rPr>
                <w:color w:val="000000"/>
                <w:szCs w:val="28"/>
                <w:lang w:val="en-US"/>
              </w:rPr>
              <w:t>Wages</w:t>
            </w:r>
          </w:p>
        </w:tc>
        <w:tc>
          <w:tcPr>
            <w:tcW w:w="2931" w:type="dxa"/>
          </w:tcPr>
          <w:p w14:paraId="626ED64B" w14:textId="77777777" w:rsidR="00364E47" w:rsidRPr="00ED47A2" w:rsidRDefault="00364E47" w:rsidP="002622CC">
            <w:pPr>
              <w:spacing w:line="360" w:lineRule="auto"/>
            </w:pPr>
            <w:r w:rsidRPr="00ED47A2">
              <w:rPr>
                <w:color w:val="000000"/>
                <w:szCs w:val="28"/>
                <w:lang w:val="en-US"/>
              </w:rPr>
              <w:t>Varchar(45)</w:t>
            </w:r>
          </w:p>
        </w:tc>
        <w:tc>
          <w:tcPr>
            <w:tcW w:w="3339" w:type="dxa"/>
          </w:tcPr>
          <w:p w14:paraId="511FDBC1" w14:textId="77777777" w:rsidR="00364E47" w:rsidRPr="00ED47A2" w:rsidRDefault="00364E47" w:rsidP="002622CC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</w:rPr>
              <w:t>ЗП</w:t>
            </w:r>
          </w:p>
        </w:tc>
      </w:tr>
      <w:tr w:rsidR="00364E47" w:rsidRPr="00646FFF" w14:paraId="6ED1A50B" w14:textId="77777777" w:rsidTr="00ED47A2">
        <w:tc>
          <w:tcPr>
            <w:tcW w:w="3477" w:type="dxa"/>
          </w:tcPr>
          <w:p w14:paraId="4808E96B" w14:textId="77777777" w:rsidR="00364E47" w:rsidRPr="00ED47A2" w:rsidRDefault="00364E47" w:rsidP="002622CC">
            <w:pPr>
              <w:spacing w:line="360" w:lineRule="auto"/>
              <w:rPr>
                <w:color w:val="000000"/>
                <w:szCs w:val="28"/>
                <w:lang w:val="en-US"/>
              </w:rPr>
            </w:pPr>
            <w:r w:rsidRPr="00ED47A2">
              <w:rPr>
                <w:color w:val="000000"/>
                <w:szCs w:val="28"/>
                <w:lang w:val="en-US"/>
              </w:rPr>
              <w:t>Specialization</w:t>
            </w:r>
          </w:p>
        </w:tc>
        <w:tc>
          <w:tcPr>
            <w:tcW w:w="2931" w:type="dxa"/>
          </w:tcPr>
          <w:p w14:paraId="18EF7714" w14:textId="77777777" w:rsidR="00364E47" w:rsidRPr="00ED47A2" w:rsidRDefault="00364E47" w:rsidP="002622CC">
            <w:pPr>
              <w:spacing w:line="360" w:lineRule="auto"/>
            </w:pPr>
            <w:r w:rsidRPr="00ED47A2">
              <w:rPr>
                <w:color w:val="000000"/>
                <w:szCs w:val="28"/>
                <w:lang w:val="en-US"/>
              </w:rPr>
              <w:t>Varchar(45)</w:t>
            </w:r>
          </w:p>
        </w:tc>
        <w:tc>
          <w:tcPr>
            <w:tcW w:w="3339" w:type="dxa"/>
          </w:tcPr>
          <w:p w14:paraId="35B7FF80" w14:textId="77777777" w:rsidR="00364E47" w:rsidRPr="00ED47A2" w:rsidRDefault="00364E47" w:rsidP="002622CC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</w:rPr>
              <w:t>Специализация</w:t>
            </w:r>
          </w:p>
        </w:tc>
      </w:tr>
    </w:tbl>
    <w:p w14:paraId="5723954A" w14:textId="5989C728" w:rsidR="00ED47A2" w:rsidRPr="003568B3" w:rsidRDefault="003568B3" w:rsidP="002622CC">
      <w:pPr>
        <w:spacing w:line="360" w:lineRule="auto"/>
        <w:ind w:firstLine="851"/>
        <w:jc w:val="both"/>
        <w:rPr>
          <w:sz w:val="28"/>
          <w:lang w:val="en-US"/>
        </w:rPr>
      </w:pPr>
      <w:r w:rsidRPr="00646FFF">
        <w:rPr>
          <w:color w:val="000000"/>
          <w:sz w:val="28"/>
          <w:szCs w:val="28"/>
        </w:rPr>
        <w:t>Таблица</w:t>
      </w:r>
      <w:r w:rsidRPr="000A5A2D">
        <w:rPr>
          <w:color w:val="000000"/>
          <w:sz w:val="28"/>
          <w:szCs w:val="28"/>
          <w:lang w:val="en-US"/>
        </w:rPr>
        <w:t xml:space="preserve"> 1</w:t>
      </w:r>
      <w:r w:rsidR="000A5A2D">
        <w:rPr>
          <w:color w:val="000000"/>
          <w:sz w:val="28"/>
          <w:szCs w:val="28"/>
          <w:lang w:val="en-US"/>
        </w:rPr>
        <w:t>2</w:t>
      </w:r>
      <w:r w:rsidRPr="000A5A2D">
        <w:rPr>
          <w:color w:val="000000"/>
          <w:sz w:val="28"/>
          <w:szCs w:val="28"/>
          <w:lang w:val="en-US"/>
        </w:rPr>
        <w:t xml:space="preserve"> –  </w:t>
      </w:r>
      <w:r w:rsidRPr="00646FFF">
        <w:rPr>
          <w:color w:val="000000"/>
          <w:sz w:val="28"/>
          <w:szCs w:val="28"/>
        </w:rPr>
        <w:t>Таблиц</w:t>
      </w:r>
      <w:r>
        <w:rPr>
          <w:color w:val="000000"/>
          <w:sz w:val="28"/>
          <w:szCs w:val="28"/>
        </w:rPr>
        <w:t>а</w:t>
      </w:r>
      <w:r w:rsidRPr="000A5A2D">
        <w:rPr>
          <w:color w:val="000000"/>
          <w:sz w:val="28"/>
          <w:szCs w:val="28"/>
          <w:lang w:val="en-US"/>
        </w:rPr>
        <w:t xml:space="preserve"> </w:t>
      </w:r>
      <w:proofErr w:type="spellStart"/>
      <w:r>
        <w:rPr>
          <w:color w:val="000000"/>
          <w:sz w:val="28"/>
          <w:szCs w:val="28"/>
          <w:lang w:val="en-US"/>
        </w:rPr>
        <w:t>customers</w:t>
      </w:r>
      <w:r w:rsidR="00DF1123">
        <w:rPr>
          <w:color w:val="000000"/>
          <w:sz w:val="28"/>
          <w:szCs w:val="28"/>
          <w:lang w:val="en-US"/>
        </w:rPr>
        <w:t>_</w:t>
      </w:r>
      <w:r>
        <w:rPr>
          <w:color w:val="000000"/>
          <w:sz w:val="28"/>
          <w:szCs w:val="28"/>
          <w:lang w:val="en-US"/>
        </w:rPr>
        <w:t>has</w:t>
      </w:r>
      <w:r w:rsidR="00DF1123">
        <w:rPr>
          <w:color w:val="000000"/>
          <w:sz w:val="28"/>
          <w:szCs w:val="28"/>
          <w:lang w:val="en-US"/>
        </w:rPr>
        <w:t>_</w:t>
      </w:r>
      <w:r>
        <w:rPr>
          <w:color w:val="000000"/>
          <w:sz w:val="28"/>
          <w:szCs w:val="28"/>
          <w:lang w:val="en-US"/>
        </w:rPr>
        <w:t>users</w:t>
      </w:r>
      <w:proofErr w:type="spellEnd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327"/>
        <w:gridCol w:w="3327"/>
        <w:gridCol w:w="3093"/>
      </w:tblGrid>
      <w:tr w:rsidR="00ED47A2" w14:paraId="7D83D466" w14:textId="77777777" w:rsidTr="00ED47A2">
        <w:trPr>
          <w:trHeight w:val="519"/>
        </w:trPr>
        <w:tc>
          <w:tcPr>
            <w:tcW w:w="3327" w:type="dxa"/>
          </w:tcPr>
          <w:p w14:paraId="6F27925D" w14:textId="0EC443C9" w:rsidR="00ED47A2" w:rsidRDefault="00ED47A2" w:rsidP="002622CC">
            <w:pPr>
              <w:spacing w:line="360" w:lineRule="auto"/>
              <w:jc w:val="both"/>
              <w:rPr>
                <w:sz w:val="28"/>
                <w:lang w:val="en-US"/>
              </w:rPr>
            </w:pPr>
            <w:r w:rsidRPr="00ED47A2">
              <w:rPr>
                <w:color w:val="000000"/>
                <w:szCs w:val="28"/>
              </w:rPr>
              <w:t>Таблица</w:t>
            </w:r>
          </w:p>
        </w:tc>
        <w:tc>
          <w:tcPr>
            <w:tcW w:w="3327" w:type="dxa"/>
          </w:tcPr>
          <w:p w14:paraId="5C26E66E" w14:textId="1A69303E" w:rsidR="00ED47A2" w:rsidRDefault="00ED47A2" w:rsidP="002622CC">
            <w:pPr>
              <w:spacing w:line="360" w:lineRule="auto"/>
              <w:jc w:val="both"/>
              <w:rPr>
                <w:sz w:val="28"/>
                <w:lang w:val="en-US"/>
              </w:rPr>
            </w:pPr>
            <w:r w:rsidRPr="00ED47A2">
              <w:rPr>
                <w:color w:val="000000"/>
                <w:szCs w:val="28"/>
              </w:rPr>
              <w:t>Тип данных</w:t>
            </w:r>
          </w:p>
        </w:tc>
        <w:tc>
          <w:tcPr>
            <w:tcW w:w="3093" w:type="dxa"/>
          </w:tcPr>
          <w:p w14:paraId="5B62F27C" w14:textId="506C732B" w:rsidR="00ED47A2" w:rsidRDefault="00ED47A2" w:rsidP="002622CC">
            <w:pPr>
              <w:spacing w:line="360" w:lineRule="auto"/>
              <w:jc w:val="both"/>
              <w:rPr>
                <w:sz w:val="28"/>
                <w:lang w:val="en-US"/>
              </w:rPr>
            </w:pPr>
            <w:r w:rsidRPr="00ED47A2">
              <w:rPr>
                <w:color w:val="000000"/>
                <w:szCs w:val="28"/>
              </w:rPr>
              <w:t>Описание</w:t>
            </w:r>
          </w:p>
        </w:tc>
      </w:tr>
      <w:tr w:rsidR="000A5A2D" w14:paraId="1AC6ACBA" w14:textId="77777777" w:rsidTr="00ED47A2">
        <w:trPr>
          <w:trHeight w:val="519"/>
        </w:trPr>
        <w:tc>
          <w:tcPr>
            <w:tcW w:w="3327" w:type="dxa"/>
          </w:tcPr>
          <w:p w14:paraId="45783E6C" w14:textId="06872F1A" w:rsidR="000A5A2D" w:rsidRDefault="000A5A2D" w:rsidP="002622CC">
            <w:pPr>
              <w:spacing w:line="360" w:lineRule="auto"/>
              <w:jc w:val="both"/>
              <w:rPr>
                <w:sz w:val="28"/>
                <w:lang w:val="en-US"/>
              </w:rPr>
            </w:pPr>
            <w:proofErr w:type="spellStart"/>
            <w:r>
              <w:rPr>
                <w:color w:val="000000"/>
                <w:szCs w:val="28"/>
                <w:lang w:val="en-US"/>
              </w:rPr>
              <w:t>c</w:t>
            </w:r>
            <w:r w:rsidRPr="00ED47A2">
              <w:rPr>
                <w:color w:val="000000"/>
                <w:szCs w:val="28"/>
                <w:lang w:val="en-US"/>
              </w:rPr>
              <w:t>ustomer_id</w:t>
            </w:r>
            <w:proofErr w:type="spellEnd"/>
          </w:p>
        </w:tc>
        <w:tc>
          <w:tcPr>
            <w:tcW w:w="3327" w:type="dxa"/>
          </w:tcPr>
          <w:p w14:paraId="30FF8855" w14:textId="0C3F1B84" w:rsidR="000A5A2D" w:rsidRDefault="00DF1123" w:rsidP="002622CC">
            <w:pPr>
              <w:spacing w:line="360" w:lineRule="auto"/>
              <w:jc w:val="both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I</w:t>
            </w:r>
            <w:r w:rsidR="000A5A2D">
              <w:rPr>
                <w:sz w:val="28"/>
                <w:lang w:val="en-US"/>
              </w:rPr>
              <w:t>nt</w:t>
            </w:r>
          </w:p>
        </w:tc>
        <w:tc>
          <w:tcPr>
            <w:tcW w:w="3093" w:type="dxa"/>
          </w:tcPr>
          <w:p w14:paraId="561DE936" w14:textId="60CA8A4A" w:rsidR="000A5A2D" w:rsidRDefault="000A5A2D" w:rsidP="002622CC">
            <w:pPr>
              <w:spacing w:line="360" w:lineRule="auto"/>
              <w:jc w:val="both"/>
              <w:rPr>
                <w:sz w:val="28"/>
                <w:lang w:val="en-US"/>
              </w:rPr>
            </w:pPr>
            <w:r w:rsidRPr="00ED47A2">
              <w:rPr>
                <w:color w:val="000000"/>
                <w:szCs w:val="28"/>
                <w:lang w:val="en-US"/>
              </w:rPr>
              <w:t xml:space="preserve">Id </w:t>
            </w:r>
            <w:r w:rsidRPr="00ED47A2">
              <w:rPr>
                <w:color w:val="000000"/>
                <w:szCs w:val="28"/>
              </w:rPr>
              <w:t>клиента</w:t>
            </w:r>
          </w:p>
        </w:tc>
      </w:tr>
      <w:tr w:rsidR="000A5A2D" w14:paraId="596DFD91" w14:textId="77777777" w:rsidTr="00ED47A2">
        <w:trPr>
          <w:trHeight w:val="535"/>
        </w:trPr>
        <w:tc>
          <w:tcPr>
            <w:tcW w:w="3327" w:type="dxa"/>
          </w:tcPr>
          <w:p w14:paraId="52DD0B00" w14:textId="4C7D2E81" w:rsidR="000A5A2D" w:rsidRDefault="000A5A2D" w:rsidP="002622CC">
            <w:pPr>
              <w:spacing w:line="360" w:lineRule="auto"/>
              <w:jc w:val="both"/>
              <w:rPr>
                <w:sz w:val="28"/>
                <w:lang w:val="en-US"/>
              </w:rPr>
            </w:pPr>
            <w:proofErr w:type="spellStart"/>
            <w:r>
              <w:rPr>
                <w:color w:val="000000"/>
                <w:szCs w:val="28"/>
                <w:lang w:val="en-US"/>
              </w:rPr>
              <w:t>user_i</w:t>
            </w:r>
            <w:r w:rsidRPr="00ED47A2">
              <w:rPr>
                <w:color w:val="000000"/>
                <w:szCs w:val="28"/>
                <w:lang w:val="en-US"/>
              </w:rPr>
              <w:t>d_user</w:t>
            </w:r>
            <w:proofErr w:type="spellEnd"/>
          </w:p>
        </w:tc>
        <w:tc>
          <w:tcPr>
            <w:tcW w:w="3327" w:type="dxa"/>
          </w:tcPr>
          <w:p w14:paraId="04FBD805" w14:textId="4A3EEB49" w:rsidR="000A5A2D" w:rsidRDefault="00DF1123" w:rsidP="002622CC">
            <w:pPr>
              <w:spacing w:line="360" w:lineRule="auto"/>
              <w:jc w:val="both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I</w:t>
            </w:r>
            <w:r w:rsidR="000A5A2D">
              <w:rPr>
                <w:sz w:val="28"/>
                <w:lang w:val="en-US"/>
              </w:rPr>
              <w:t>nt</w:t>
            </w:r>
          </w:p>
        </w:tc>
        <w:tc>
          <w:tcPr>
            <w:tcW w:w="3093" w:type="dxa"/>
          </w:tcPr>
          <w:p w14:paraId="4C9AE333" w14:textId="276AD27E" w:rsidR="000A5A2D" w:rsidRDefault="000A5A2D" w:rsidP="002622CC">
            <w:pPr>
              <w:spacing w:line="360" w:lineRule="auto"/>
              <w:jc w:val="both"/>
              <w:rPr>
                <w:sz w:val="28"/>
                <w:lang w:val="en-US"/>
              </w:rPr>
            </w:pPr>
            <w:r w:rsidRPr="00ED47A2">
              <w:rPr>
                <w:color w:val="000000"/>
                <w:szCs w:val="28"/>
                <w:lang w:val="en-US"/>
              </w:rPr>
              <w:t xml:space="preserve">Id </w:t>
            </w:r>
            <w:r w:rsidRPr="00ED47A2">
              <w:rPr>
                <w:color w:val="000000"/>
                <w:szCs w:val="28"/>
              </w:rPr>
              <w:t>пользователя</w:t>
            </w:r>
          </w:p>
        </w:tc>
      </w:tr>
    </w:tbl>
    <w:p w14:paraId="4011B18D" w14:textId="5CCEEC4D" w:rsidR="003568B3" w:rsidRPr="003568B3" w:rsidRDefault="003568B3" w:rsidP="003568B3">
      <w:pPr>
        <w:spacing w:line="360" w:lineRule="auto"/>
        <w:ind w:firstLine="851"/>
        <w:jc w:val="both"/>
        <w:rPr>
          <w:sz w:val="28"/>
          <w:lang w:val="en-US"/>
        </w:rPr>
      </w:pPr>
      <w:r w:rsidRPr="00646FFF">
        <w:rPr>
          <w:color w:val="000000"/>
          <w:sz w:val="28"/>
          <w:szCs w:val="28"/>
        </w:rPr>
        <w:t>Таблица</w:t>
      </w:r>
      <w:r w:rsidRPr="000A5A2D">
        <w:rPr>
          <w:color w:val="000000"/>
          <w:sz w:val="28"/>
          <w:szCs w:val="28"/>
          <w:lang w:val="en-US"/>
        </w:rPr>
        <w:t xml:space="preserve"> 1</w:t>
      </w:r>
      <w:r w:rsidR="000A5A2D">
        <w:rPr>
          <w:color w:val="000000"/>
          <w:sz w:val="28"/>
          <w:szCs w:val="28"/>
          <w:lang w:val="en-US"/>
        </w:rPr>
        <w:t>3</w:t>
      </w:r>
      <w:r w:rsidRPr="000A5A2D">
        <w:rPr>
          <w:color w:val="000000"/>
          <w:sz w:val="28"/>
          <w:szCs w:val="28"/>
          <w:lang w:val="en-US"/>
        </w:rPr>
        <w:t xml:space="preserve"> –  </w:t>
      </w:r>
      <w:r w:rsidRPr="00646FFF">
        <w:rPr>
          <w:color w:val="000000"/>
          <w:sz w:val="28"/>
          <w:szCs w:val="28"/>
        </w:rPr>
        <w:t>Таблиц</w:t>
      </w:r>
      <w:r>
        <w:rPr>
          <w:color w:val="000000"/>
          <w:sz w:val="28"/>
          <w:szCs w:val="28"/>
        </w:rPr>
        <w:t>а</w:t>
      </w:r>
      <w:r w:rsidRPr="000A5A2D">
        <w:rPr>
          <w:color w:val="000000"/>
          <w:sz w:val="28"/>
          <w:szCs w:val="28"/>
          <w:lang w:val="en-US"/>
        </w:rPr>
        <w:t xml:space="preserve"> </w:t>
      </w:r>
      <w:proofErr w:type="spellStart"/>
      <w:r w:rsidR="000A5A2D">
        <w:rPr>
          <w:color w:val="000000"/>
          <w:sz w:val="28"/>
          <w:szCs w:val="28"/>
          <w:lang w:val="en-US"/>
        </w:rPr>
        <w:t>users</w:t>
      </w:r>
      <w:r w:rsidR="00DF1123">
        <w:rPr>
          <w:color w:val="000000"/>
          <w:sz w:val="28"/>
          <w:szCs w:val="28"/>
          <w:lang w:val="en-US"/>
        </w:rPr>
        <w:t>_</w:t>
      </w:r>
      <w:r>
        <w:rPr>
          <w:color w:val="000000"/>
          <w:sz w:val="28"/>
          <w:szCs w:val="28"/>
          <w:lang w:val="en-US"/>
        </w:rPr>
        <w:t>has</w:t>
      </w:r>
      <w:r w:rsidR="00DF1123">
        <w:rPr>
          <w:color w:val="000000"/>
          <w:sz w:val="28"/>
          <w:szCs w:val="28"/>
          <w:lang w:val="en-US"/>
        </w:rPr>
        <w:t>_</w:t>
      </w:r>
      <w:r w:rsidR="000A5A2D">
        <w:rPr>
          <w:color w:val="000000"/>
          <w:sz w:val="28"/>
          <w:szCs w:val="28"/>
          <w:lang w:val="en-US"/>
        </w:rPr>
        <w:t>staff</w:t>
      </w:r>
      <w:proofErr w:type="spellEnd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327"/>
        <w:gridCol w:w="3327"/>
        <w:gridCol w:w="3093"/>
      </w:tblGrid>
      <w:tr w:rsidR="00ED47A2" w14:paraId="57ADBBC7" w14:textId="77777777" w:rsidTr="00FF5E1F">
        <w:trPr>
          <w:trHeight w:val="519"/>
        </w:trPr>
        <w:tc>
          <w:tcPr>
            <w:tcW w:w="3327" w:type="dxa"/>
          </w:tcPr>
          <w:p w14:paraId="0CBDA938" w14:textId="77777777" w:rsidR="00ED47A2" w:rsidRDefault="00ED47A2" w:rsidP="00FF5E1F">
            <w:pPr>
              <w:spacing w:line="360" w:lineRule="auto"/>
              <w:jc w:val="both"/>
              <w:rPr>
                <w:sz w:val="28"/>
                <w:lang w:val="en-US"/>
              </w:rPr>
            </w:pPr>
            <w:r w:rsidRPr="00ED47A2">
              <w:rPr>
                <w:color w:val="000000"/>
                <w:szCs w:val="28"/>
              </w:rPr>
              <w:t>Таблица</w:t>
            </w:r>
          </w:p>
        </w:tc>
        <w:tc>
          <w:tcPr>
            <w:tcW w:w="3327" w:type="dxa"/>
          </w:tcPr>
          <w:p w14:paraId="63118BE1" w14:textId="77777777" w:rsidR="00ED47A2" w:rsidRDefault="00ED47A2" w:rsidP="00FF5E1F">
            <w:pPr>
              <w:spacing w:line="360" w:lineRule="auto"/>
              <w:jc w:val="both"/>
              <w:rPr>
                <w:sz w:val="28"/>
                <w:lang w:val="en-US"/>
              </w:rPr>
            </w:pPr>
            <w:r w:rsidRPr="00ED47A2">
              <w:rPr>
                <w:color w:val="000000"/>
                <w:szCs w:val="28"/>
              </w:rPr>
              <w:t>Тип данных</w:t>
            </w:r>
          </w:p>
        </w:tc>
        <w:tc>
          <w:tcPr>
            <w:tcW w:w="3093" w:type="dxa"/>
          </w:tcPr>
          <w:p w14:paraId="33301BF8" w14:textId="77777777" w:rsidR="00ED47A2" w:rsidRDefault="00ED47A2" w:rsidP="00FF5E1F">
            <w:pPr>
              <w:spacing w:line="360" w:lineRule="auto"/>
              <w:jc w:val="both"/>
              <w:rPr>
                <w:sz w:val="28"/>
                <w:lang w:val="en-US"/>
              </w:rPr>
            </w:pPr>
            <w:r w:rsidRPr="00ED47A2">
              <w:rPr>
                <w:color w:val="000000"/>
                <w:szCs w:val="28"/>
              </w:rPr>
              <w:t>Описание</w:t>
            </w:r>
          </w:p>
        </w:tc>
      </w:tr>
      <w:tr w:rsidR="000A5A2D" w14:paraId="6257B7DF" w14:textId="77777777" w:rsidTr="00FF5E1F">
        <w:trPr>
          <w:trHeight w:val="519"/>
        </w:trPr>
        <w:tc>
          <w:tcPr>
            <w:tcW w:w="3327" w:type="dxa"/>
          </w:tcPr>
          <w:p w14:paraId="3F09B475" w14:textId="77C1F60C" w:rsidR="000A5A2D" w:rsidRDefault="000A5A2D" w:rsidP="00FF5E1F">
            <w:pPr>
              <w:spacing w:line="360" w:lineRule="auto"/>
              <w:jc w:val="both"/>
              <w:rPr>
                <w:sz w:val="28"/>
                <w:lang w:val="en-US"/>
              </w:rPr>
            </w:pPr>
            <w:proofErr w:type="spellStart"/>
            <w:r>
              <w:rPr>
                <w:color w:val="000000"/>
                <w:szCs w:val="28"/>
                <w:lang w:val="en-US"/>
              </w:rPr>
              <w:t>user_i</w:t>
            </w:r>
            <w:r w:rsidRPr="00ED47A2">
              <w:rPr>
                <w:color w:val="000000"/>
                <w:szCs w:val="28"/>
                <w:lang w:val="en-US"/>
              </w:rPr>
              <w:t>d_user</w:t>
            </w:r>
            <w:proofErr w:type="spellEnd"/>
          </w:p>
        </w:tc>
        <w:tc>
          <w:tcPr>
            <w:tcW w:w="3327" w:type="dxa"/>
          </w:tcPr>
          <w:p w14:paraId="725CCD4F" w14:textId="67091581" w:rsidR="000A5A2D" w:rsidRDefault="000A5A2D" w:rsidP="00FF5E1F">
            <w:pPr>
              <w:spacing w:line="360" w:lineRule="auto"/>
              <w:jc w:val="both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int</w:t>
            </w:r>
          </w:p>
        </w:tc>
        <w:tc>
          <w:tcPr>
            <w:tcW w:w="3093" w:type="dxa"/>
          </w:tcPr>
          <w:p w14:paraId="6D3D439C" w14:textId="628AEC79" w:rsidR="000A5A2D" w:rsidRDefault="000A5A2D" w:rsidP="00FF5E1F">
            <w:pPr>
              <w:spacing w:line="360" w:lineRule="auto"/>
              <w:jc w:val="both"/>
              <w:rPr>
                <w:sz w:val="28"/>
                <w:lang w:val="en-US"/>
              </w:rPr>
            </w:pPr>
            <w:r w:rsidRPr="00ED47A2">
              <w:rPr>
                <w:color w:val="000000"/>
                <w:szCs w:val="28"/>
                <w:lang w:val="en-US"/>
              </w:rPr>
              <w:t xml:space="preserve">Id </w:t>
            </w:r>
            <w:r w:rsidRPr="00ED47A2">
              <w:rPr>
                <w:color w:val="000000"/>
                <w:szCs w:val="28"/>
              </w:rPr>
              <w:t>пользователя</w:t>
            </w:r>
          </w:p>
        </w:tc>
      </w:tr>
      <w:tr w:rsidR="000A5A2D" w14:paraId="2438DCC7" w14:textId="77777777" w:rsidTr="00FF5E1F">
        <w:trPr>
          <w:trHeight w:val="535"/>
        </w:trPr>
        <w:tc>
          <w:tcPr>
            <w:tcW w:w="3327" w:type="dxa"/>
          </w:tcPr>
          <w:p w14:paraId="5A35DE1F" w14:textId="0748093C" w:rsidR="000A5A2D" w:rsidRDefault="000A5A2D" w:rsidP="00FF5E1F">
            <w:pPr>
              <w:spacing w:line="360" w:lineRule="auto"/>
              <w:jc w:val="both"/>
              <w:rPr>
                <w:sz w:val="28"/>
                <w:lang w:val="en-US"/>
              </w:rPr>
            </w:pPr>
            <w:proofErr w:type="spellStart"/>
            <w:r w:rsidRPr="00ED47A2">
              <w:rPr>
                <w:color w:val="000000"/>
                <w:szCs w:val="28"/>
                <w:lang w:val="en-US"/>
              </w:rPr>
              <w:t>Staff_id</w:t>
            </w:r>
            <w:proofErr w:type="spellEnd"/>
          </w:p>
        </w:tc>
        <w:tc>
          <w:tcPr>
            <w:tcW w:w="3327" w:type="dxa"/>
          </w:tcPr>
          <w:p w14:paraId="5F972B9E" w14:textId="7196EE67" w:rsidR="000A5A2D" w:rsidRDefault="000A5A2D" w:rsidP="00FF5E1F">
            <w:pPr>
              <w:spacing w:line="360" w:lineRule="auto"/>
              <w:jc w:val="both"/>
              <w:rPr>
                <w:sz w:val="28"/>
                <w:lang w:val="en-US"/>
              </w:rPr>
            </w:pPr>
            <w:r w:rsidRPr="00ED47A2">
              <w:rPr>
                <w:color w:val="000000"/>
                <w:szCs w:val="28"/>
                <w:lang w:val="en-US"/>
              </w:rPr>
              <w:t>int</w:t>
            </w:r>
          </w:p>
        </w:tc>
        <w:tc>
          <w:tcPr>
            <w:tcW w:w="3093" w:type="dxa"/>
          </w:tcPr>
          <w:p w14:paraId="45713CDE" w14:textId="4644DAAE" w:rsidR="000A5A2D" w:rsidRDefault="000A5A2D" w:rsidP="00FF5E1F">
            <w:pPr>
              <w:spacing w:line="360" w:lineRule="auto"/>
              <w:jc w:val="both"/>
              <w:rPr>
                <w:sz w:val="28"/>
                <w:lang w:val="en-US"/>
              </w:rPr>
            </w:pPr>
            <w:r w:rsidRPr="00ED47A2">
              <w:rPr>
                <w:color w:val="000000"/>
                <w:szCs w:val="28"/>
                <w:lang w:val="en-US"/>
              </w:rPr>
              <w:t>Id</w:t>
            </w:r>
            <w:r w:rsidRPr="00ED47A2">
              <w:rPr>
                <w:color w:val="000000"/>
                <w:szCs w:val="28"/>
              </w:rPr>
              <w:t xml:space="preserve"> сотрудника</w:t>
            </w:r>
          </w:p>
        </w:tc>
      </w:tr>
    </w:tbl>
    <w:p w14:paraId="69661843" w14:textId="77777777" w:rsidR="00ED47A2" w:rsidRDefault="00ED47A2" w:rsidP="002622CC">
      <w:pPr>
        <w:spacing w:line="360" w:lineRule="auto"/>
        <w:ind w:firstLine="851"/>
        <w:jc w:val="both"/>
        <w:rPr>
          <w:sz w:val="28"/>
          <w:lang w:val="en-US"/>
        </w:rPr>
      </w:pPr>
    </w:p>
    <w:p w14:paraId="6F70D184" w14:textId="6453A400" w:rsidR="003568B3" w:rsidRPr="003568B3" w:rsidRDefault="003568B3" w:rsidP="003568B3">
      <w:pPr>
        <w:spacing w:line="360" w:lineRule="auto"/>
        <w:ind w:firstLine="851"/>
        <w:jc w:val="both"/>
        <w:rPr>
          <w:sz w:val="28"/>
          <w:lang w:val="en-US"/>
        </w:rPr>
      </w:pPr>
      <w:r w:rsidRPr="00646FFF">
        <w:rPr>
          <w:color w:val="000000"/>
          <w:sz w:val="28"/>
          <w:szCs w:val="28"/>
        </w:rPr>
        <w:lastRenderedPageBreak/>
        <w:t>Таблица</w:t>
      </w:r>
      <w:r w:rsidRPr="000A5A2D">
        <w:rPr>
          <w:color w:val="000000"/>
          <w:sz w:val="28"/>
          <w:szCs w:val="28"/>
          <w:lang w:val="en-US"/>
        </w:rPr>
        <w:t xml:space="preserve"> 1</w:t>
      </w:r>
      <w:r w:rsidR="000A5A2D">
        <w:rPr>
          <w:color w:val="000000"/>
          <w:sz w:val="28"/>
          <w:szCs w:val="28"/>
          <w:lang w:val="en-US"/>
        </w:rPr>
        <w:t>4</w:t>
      </w:r>
      <w:r w:rsidRPr="000A5A2D">
        <w:rPr>
          <w:color w:val="000000"/>
          <w:sz w:val="28"/>
          <w:szCs w:val="28"/>
          <w:lang w:val="en-US"/>
        </w:rPr>
        <w:t xml:space="preserve"> –  </w:t>
      </w:r>
      <w:r w:rsidRPr="00646FFF">
        <w:rPr>
          <w:color w:val="000000"/>
          <w:sz w:val="28"/>
          <w:szCs w:val="28"/>
        </w:rPr>
        <w:t>Таблиц</w:t>
      </w:r>
      <w:r>
        <w:rPr>
          <w:color w:val="000000"/>
          <w:sz w:val="28"/>
          <w:szCs w:val="28"/>
        </w:rPr>
        <w:t>а</w:t>
      </w:r>
      <w:r w:rsidRPr="000A5A2D">
        <w:rPr>
          <w:color w:val="000000"/>
          <w:sz w:val="28"/>
          <w:szCs w:val="28"/>
          <w:lang w:val="en-US"/>
        </w:rPr>
        <w:t xml:space="preserve"> </w:t>
      </w:r>
      <w:proofErr w:type="spellStart"/>
      <w:r w:rsidR="004046EA">
        <w:rPr>
          <w:color w:val="000000"/>
          <w:sz w:val="28"/>
          <w:szCs w:val="28"/>
          <w:lang w:val="en-US"/>
        </w:rPr>
        <w:t>orders</w:t>
      </w:r>
      <w:r w:rsidR="00DF1123">
        <w:rPr>
          <w:color w:val="000000"/>
          <w:sz w:val="28"/>
          <w:szCs w:val="28"/>
          <w:lang w:val="en-US"/>
        </w:rPr>
        <w:t>_</w:t>
      </w:r>
      <w:r>
        <w:rPr>
          <w:color w:val="000000"/>
          <w:sz w:val="28"/>
          <w:szCs w:val="28"/>
          <w:lang w:val="en-US"/>
        </w:rPr>
        <w:t>has</w:t>
      </w:r>
      <w:r w:rsidR="00DF1123">
        <w:rPr>
          <w:color w:val="000000"/>
          <w:sz w:val="28"/>
          <w:szCs w:val="28"/>
          <w:lang w:val="en-US"/>
        </w:rPr>
        <w:t>_</w:t>
      </w:r>
      <w:r w:rsidR="004046EA">
        <w:rPr>
          <w:color w:val="000000"/>
          <w:sz w:val="28"/>
          <w:szCs w:val="28"/>
          <w:lang w:val="en-US"/>
        </w:rPr>
        <w:t>materials</w:t>
      </w:r>
      <w:proofErr w:type="spellEnd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327"/>
        <w:gridCol w:w="3327"/>
        <w:gridCol w:w="3093"/>
      </w:tblGrid>
      <w:tr w:rsidR="00ED47A2" w14:paraId="0F1D02DA" w14:textId="77777777" w:rsidTr="00FF5E1F">
        <w:trPr>
          <w:trHeight w:val="519"/>
        </w:trPr>
        <w:tc>
          <w:tcPr>
            <w:tcW w:w="3327" w:type="dxa"/>
          </w:tcPr>
          <w:p w14:paraId="5B904007" w14:textId="77777777" w:rsidR="00ED47A2" w:rsidRDefault="00ED47A2" w:rsidP="00FF5E1F">
            <w:pPr>
              <w:spacing w:line="360" w:lineRule="auto"/>
              <w:jc w:val="both"/>
              <w:rPr>
                <w:sz w:val="28"/>
                <w:lang w:val="en-US"/>
              </w:rPr>
            </w:pPr>
            <w:r w:rsidRPr="00ED47A2">
              <w:rPr>
                <w:color w:val="000000"/>
                <w:szCs w:val="28"/>
              </w:rPr>
              <w:t>Таблица</w:t>
            </w:r>
          </w:p>
        </w:tc>
        <w:tc>
          <w:tcPr>
            <w:tcW w:w="3327" w:type="dxa"/>
          </w:tcPr>
          <w:p w14:paraId="47F522EF" w14:textId="77777777" w:rsidR="00ED47A2" w:rsidRDefault="00ED47A2" w:rsidP="00FF5E1F">
            <w:pPr>
              <w:spacing w:line="360" w:lineRule="auto"/>
              <w:jc w:val="both"/>
              <w:rPr>
                <w:sz w:val="28"/>
                <w:lang w:val="en-US"/>
              </w:rPr>
            </w:pPr>
            <w:r w:rsidRPr="00ED47A2">
              <w:rPr>
                <w:color w:val="000000"/>
                <w:szCs w:val="28"/>
              </w:rPr>
              <w:t>Тип данных</w:t>
            </w:r>
          </w:p>
        </w:tc>
        <w:tc>
          <w:tcPr>
            <w:tcW w:w="3093" w:type="dxa"/>
          </w:tcPr>
          <w:p w14:paraId="224A1539" w14:textId="77777777" w:rsidR="00ED47A2" w:rsidRDefault="00ED47A2" w:rsidP="00FF5E1F">
            <w:pPr>
              <w:spacing w:line="360" w:lineRule="auto"/>
              <w:jc w:val="both"/>
              <w:rPr>
                <w:sz w:val="28"/>
                <w:lang w:val="en-US"/>
              </w:rPr>
            </w:pPr>
            <w:r w:rsidRPr="00ED47A2">
              <w:rPr>
                <w:color w:val="000000"/>
                <w:szCs w:val="28"/>
              </w:rPr>
              <w:t>Описание</w:t>
            </w:r>
          </w:p>
        </w:tc>
      </w:tr>
      <w:tr w:rsidR="00E441B0" w14:paraId="4D22E0B6" w14:textId="77777777" w:rsidTr="00FF5E1F">
        <w:trPr>
          <w:trHeight w:val="519"/>
        </w:trPr>
        <w:tc>
          <w:tcPr>
            <w:tcW w:w="3327" w:type="dxa"/>
          </w:tcPr>
          <w:p w14:paraId="6703222F" w14:textId="686E47DF" w:rsidR="00E441B0" w:rsidRDefault="00E441B0" w:rsidP="00E441B0">
            <w:pPr>
              <w:spacing w:line="360" w:lineRule="auto"/>
              <w:jc w:val="both"/>
              <w:rPr>
                <w:sz w:val="28"/>
                <w:lang w:val="en-US"/>
              </w:rPr>
            </w:pPr>
            <w:proofErr w:type="spellStart"/>
            <w:r>
              <w:rPr>
                <w:color w:val="000000"/>
                <w:szCs w:val="28"/>
                <w:lang w:val="en-US"/>
              </w:rPr>
              <w:t>m</w:t>
            </w:r>
            <w:r w:rsidRPr="00A06313">
              <w:rPr>
                <w:color w:val="000000"/>
                <w:szCs w:val="28"/>
                <w:lang w:val="en-US"/>
              </w:rPr>
              <w:t>aterial</w:t>
            </w:r>
            <w:r>
              <w:rPr>
                <w:color w:val="000000"/>
                <w:szCs w:val="28"/>
                <w:lang w:val="en-US"/>
              </w:rPr>
              <w:t>_id</w:t>
            </w:r>
            <w:proofErr w:type="spellEnd"/>
          </w:p>
        </w:tc>
        <w:tc>
          <w:tcPr>
            <w:tcW w:w="3327" w:type="dxa"/>
          </w:tcPr>
          <w:p w14:paraId="7E435FBA" w14:textId="69C82C9F" w:rsidR="00E441B0" w:rsidRDefault="00E441B0" w:rsidP="00FF5E1F">
            <w:pPr>
              <w:spacing w:line="360" w:lineRule="auto"/>
              <w:jc w:val="both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int</w:t>
            </w:r>
          </w:p>
        </w:tc>
        <w:tc>
          <w:tcPr>
            <w:tcW w:w="3093" w:type="dxa"/>
          </w:tcPr>
          <w:p w14:paraId="79BC7008" w14:textId="2E997A0D" w:rsidR="00E441B0" w:rsidRDefault="00E441B0" w:rsidP="00FF5E1F">
            <w:pPr>
              <w:spacing w:line="360" w:lineRule="auto"/>
              <w:jc w:val="both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 xml:space="preserve">Id </w:t>
            </w:r>
            <w:r w:rsidR="00145DAA" w:rsidRPr="00ED47A2">
              <w:rPr>
                <w:color w:val="000000"/>
                <w:szCs w:val="28"/>
              </w:rPr>
              <w:t>материала</w:t>
            </w:r>
          </w:p>
        </w:tc>
      </w:tr>
      <w:tr w:rsidR="00E441B0" w14:paraId="63E160F3" w14:textId="77777777" w:rsidTr="00FF5E1F">
        <w:trPr>
          <w:trHeight w:val="535"/>
        </w:trPr>
        <w:tc>
          <w:tcPr>
            <w:tcW w:w="3327" w:type="dxa"/>
          </w:tcPr>
          <w:p w14:paraId="4E137F0E" w14:textId="138D4E79" w:rsidR="00E441B0" w:rsidRDefault="00E441B0" w:rsidP="00FF5E1F">
            <w:pPr>
              <w:spacing w:line="360" w:lineRule="auto"/>
              <w:jc w:val="both"/>
              <w:rPr>
                <w:sz w:val="28"/>
                <w:lang w:val="en-US"/>
              </w:rPr>
            </w:pPr>
            <w:proofErr w:type="spellStart"/>
            <w:r>
              <w:rPr>
                <w:color w:val="000000"/>
                <w:szCs w:val="28"/>
                <w:lang w:val="en-US"/>
              </w:rPr>
              <w:t>o</w:t>
            </w:r>
            <w:r w:rsidRPr="00A06313">
              <w:rPr>
                <w:color w:val="000000"/>
                <w:szCs w:val="28"/>
                <w:lang w:val="en-US"/>
              </w:rPr>
              <w:t>rders_id</w:t>
            </w:r>
            <w:proofErr w:type="spellEnd"/>
          </w:p>
        </w:tc>
        <w:tc>
          <w:tcPr>
            <w:tcW w:w="3327" w:type="dxa"/>
          </w:tcPr>
          <w:p w14:paraId="5CFE2D3A" w14:textId="16E1C70E" w:rsidR="00E441B0" w:rsidRDefault="00E441B0" w:rsidP="00FF5E1F">
            <w:pPr>
              <w:spacing w:line="360" w:lineRule="auto"/>
              <w:jc w:val="both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int</w:t>
            </w:r>
          </w:p>
        </w:tc>
        <w:tc>
          <w:tcPr>
            <w:tcW w:w="3093" w:type="dxa"/>
          </w:tcPr>
          <w:p w14:paraId="1E19EE8D" w14:textId="2FCD3F45" w:rsidR="00E441B0" w:rsidRDefault="00E441B0" w:rsidP="00FF5E1F">
            <w:pPr>
              <w:spacing w:line="360" w:lineRule="auto"/>
              <w:jc w:val="both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 xml:space="preserve">Id </w:t>
            </w:r>
            <w:r w:rsidR="007B4FD7">
              <w:rPr>
                <w:color w:val="000000"/>
                <w:szCs w:val="28"/>
              </w:rPr>
              <w:t>заказа</w:t>
            </w:r>
          </w:p>
        </w:tc>
      </w:tr>
    </w:tbl>
    <w:p w14:paraId="347A86C0" w14:textId="6C81EBE6" w:rsidR="00ED47A2" w:rsidRDefault="003568B3" w:rsidP="000A5A2D">
      <w:pPr>
        <w:spacing w:line="360" w:lineRule="auto"/>
        <w:ind w:firstLine="851"/>
        <w:jc w:val="both"/>
        <w:rPr>
          <w:sz w:val="28"/>
          <w:lang w:val="en-US"/>
        </w:rPr>
      </w:pPr>
      <w:r w:rsidRPr="00646FFF">
        <w:rPr>
          <w:color w:val="000000"/>
          <w:sz w:val="28"/>
          <w:szCs w:val="28"/>
        </w:rPr>
        <w:t>Таблица</w:t>
      </w:r>
      <w:r w:rsidRPr="000A5A2D">
        <w:rPr>
          <w:color w:val="000000"/>
          <w:sz w:val="28"/>
          <w:szCs w:val="28"/>
          <w:lang w:val="en-US"/>
        </w:rPr>
        <w:t xml:space="preserve"> 1</w:t>
      </w:r>
      <w:r w:rsidR="000A5A2D">
        <w:rPr>
          <w:color w:val="000000"/>
          <w:sz w:val="28"/>
          <w:szCs w:val="28"/>
          <w:lang w:val="en-US"/>
        </w:rPr>
        <w:t>5</w:t>
      </w:r>
      <w:r w:rsidRPr="000A5A2D">
        <w:rPr>
          <w:color w:val="000000"/>
          <w:sz w:val="28"/>
          <w:szCs w:val="28"/>
          <w:lang w:val="en-US"/>
        </w:rPr>
        <w:t xml:space="preserve"> –  </w:t>
      </w:r>
      <w:r w:rsidRPr="00646FFF">
        <w:rPr>
          <w:color w:val="000000"/>
          <w:sz w:val="28"/>
          <w:szCs w:val="28"/>
        </w:rPr>
        <w:t>Таблиц</w:t>
      </w:r>
      <w:r>
        <w:rPr>
          <w:color w:val="000000"/>
          <w:sz w:val="28"/>
          <w:szCs w:val="28"/>
        </w:rPr>
        <w:t>а</w:t>
      </w:r>
      <w:r w:rsidRPr="000A5A2D">
        <w:rPr>
          <w:color w:val="000000"/>
          <w:sz w:val="28"/>
          <w:szCs w:val="28"/>
          <w:lang w:val="en-US"/>
        </w:rPr>
        <w:t xml:space="preserve"> </w:t>
      </w:r>
      <w:r w:rsidR="004046EA">
        <w:rPr>
          <w:color w:val="000000"/>
          <w:sz w:val="28"/>
          <w:szCs w:val="28"/>
          <w:lang w:val="en-US"/>
        </w:rPr>
        <w:t>equ</w:t>
      </w:r>
      <w:r w:rsidR="00DF1123">
        <w:rPr>
          <w:color w:val="000000"/>
          <w:sz w:val="28"/>
          <w:szCs w:val="28"/>
          <w:lang w:val="en-US"/>
        </w:rPr>
        <w:t>i</w:t>
      </w:r>
      <w:r w:rsidR="004046EA">
        <w:rPr>
          <w:color w:val="000000"/>
          <w:sz w:val="28"/>
          <w:szCs w:val="28"/>
          <w:lang w:val="en-US"/>
        </w:rPr>
        <w:t>pment</w:t>
      </w:r>
      <w:r w:rsidR="00DF1123">
        <w:rPr>
          <w:color w:val="000000"/>
          <w:sz w:val="28"/>
          <w:szCs w:val="28"/>
          <w:lang w:val="en-US"/>
        </w:rPr>
        <w:softHyphen/>
        <w:t>_</w:t>
      </w:r>
      <w:proofErr w:type="spellStart"/>
      <w:r>
        <w:rPr>
          <w:color w:val="000000"/>
          <w:sz w:val="28"/>
          <w:szCs w:val="28"/>
          <w:lang w:val="en-US"/>
        </w:rPr>
        <w:t>has</w:t>
      </w:r>
      <w:r w:rsidR="00DF1123">
        <w:rPr>
          <w:color w:val="000000"/>
          <w:sz w:val="28"/>
          <w:szCs w:val="28"/>
          <w:lang w:val="en-US"/>
        </w:rPr>
        <w:t>_</w:t>
      </w:r>
      <w:r w:rsidR="004046EA">
        <w:rPr>
          <w:color w:val="000000"/>
          <w:sz w:val="28"/>
          <w:szCs w:val="28"/>
          <w:lang w:val="en-US"/>
        </w:rPr>
        <w:t>orders</w:t>
      </w:r>
      <w:proofErr w:type="spellEnd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327"/>
        <w:gridCol w:w="3327"/>
        <w:gridCol w:w="3093"/>
      </w:tblGrid>
      <w:tr w:rsidR="00ED47A2" w14:paraId="7F172FEE" w14:textId="77777777" w:rsidTr="00FF5E1F">
        <w:trPr>
          <w:trHeight w:val="519"/>
        </w:trPr>
        <w:tc>
          <w:tcPr>
            <w:tcW w:w="3327" w:type="dxa"/>
          </w:tcPr>
          <w:p w14:paraId="401C33F2" w14:textId="77777777" w:rsidR="00ED47A2" w:rsidRDefault="00ED47A2" w:rsidP="00FF5E1F">
            <w:pPr>
              <w:spacing w:line="360" w:lineRule="auto"/>
              <w:jc w:val="both"/>
              <w:rPr>
                <w:sz w:val="28"/>
                <w:lang w:val="en-US"/>
              </w:rPr>
            </w:pPr>
            <w:r w:rsidRPr="00ED47A2">
              <w:rPr>
                <w:color w:val="000000"/>
                <w:szCs w:val="28"/>
              </w:rPr>
              <w:t>Таблица</w:t>
            </w:r>
          </w:p>
        </w:tc>
        <w:tc>
          <w:tcPr>
            <w:tcW w:w="3327" w:type="dxa"/>
          </w:tcPr>
          <w:p w14:paraId="15019552" w14:textId="77777777" w:rsidR="00ED47A2" w:rsidRDefault="00ED47A2" w:rsidP="00FF5E1F">
            <w:pPr>
              <w:spacing w:line="360" w:lineRule="auto"/>
              <w:jc w:val="both"/>
              <w:rPr>
                <w:sz w:val="28"/>
                <w:lang w:val="en-US"/>
              </w:rPr>
            </w:pPr>
            <w:r w:rsidRPr="00ED47A2">
              <w:rPr>
                <w:color w:val="000000"/>
                <w:szCs w:val="28"/>
              </w:rPr>
              <w:t>Тип данных</w:t>
            </w:r>
          </w:p>
        </w:tc>
        <w:tc>
          <w:tcPr>
            <w:tcW w:w="3093" w:type="dxa"/>
          </w:tcPr>
          <w:p w14:paraId="78CA2C6C" w14:textId="77777777" w:rsidR="00ED47A2" w:rsidRDefault="00ED47A2" w:rsidP="00FF5E1F">
            <w:pPr>
              <w:spacing w:line="360" w:lineRule="auto"/>
              <w:jc w:val="both"/>
              <w:rPr>
                <w:sz w:val="28"/>
                <w:lang w:val="en-US"/>
              </w:rPr>
            </w:pPr>
            <w:r w:rsidRPr="00ED47A2">
              <w:rPr>
                <w:color w:val="000000"/>
                <w:szCs w:val="28"/>
              </w:rPr>
              <w:t>Описание</w:t>
            </w:r>
          </w:p>
        </w:tc>
      </w:tr>
      <w:tr w:rsidR="00E441B0" w14:paraId="59FE095E" w14:textId="77777777" w:rsidTr="00FF5E1F">
        <w:trPr>
          <w:trHeight w:val="519"/>
        </w:trPr>
        <w:tc>
          <w:tcPr>
            <w:tcW w:w="3327" w:type="dxa"/>
          </w:tcPr>
          <w:p w14:paraId="3796B1AD" w14:textId="640B5BC8" w:rsidR="00E441B0" w:rsidRDefault="00E441B0" w:rsidP="00E441B0">
            <w:pPr>
              <w:spacing w:line="360" w:lineRule="auto"/>
              <w:jc w:val="both"/>
              <w:rPr>
                <w:sz w:val="28"/>
                <w:lang w:val="en-US"/>
              </w:rPr>
            </w:pPr>
            <w:r w:rsidRPr="00ED47A2">
              <w:rPr>
                <w:color w:val="000000"/>
                <w:szCs w:val="28"/>
                <w:lang w:val="en-US"/>
              </w:rPr>
              <w:t xml:space="preserve">equipment_ </w:t>
            </w:r>
            <w:r>
              <w:rPr>
                <w:color w:val="000000"/>
                <w:szCs w:val="28"/>
                <w:lang w:val="en-US"/>
              </w:rPr>
              <w:t>i</w:t>
            </w:r>
            <w:r w:rsidRPr="00ED47A2">
              <w:rPr>
                <w:color w:val="000000"/>
                <w:szCs w:val="28"/>
                <w:lang w:val="en-US"/>
              </w:rPr>
              <w:t>d</w:t>
            </w:r>
          </w:p>
        </w:tc>
        <w:tc>
          <w:tcPr>
            <w:tcW w:w="3327" w:type="dxa"/>
          </w:tcPr>
          <w:p w14:paraId="2B2B0933" w14:textId="6EB6A3F0" w:rsidR="00E441B0" w:rsidRDefault="00E441B0" w:rsidP="00FF5E1F">
            <w:pPr>
              <w:spacing w:line="360" w:lineRule="auto"/>
              <w:jc w:val="both"/>
              <w:rPr>
                <w:sz w:val="28"/>
                <w:lang w:val="en-US"/>
              </w:rPr>
            </w:pPr>
            <w:r w:rsidRPr="00C620A2">
              <w:rPr>
                <w:sz w:val="28"/>
                <w:lang w:val="en-US"/>
              </w:rPr>
              <w:t>int</w:t>
            </w:r>
          </w:p>
        </w:tc>
        <w:tc>
          <w:tcPr>
            <w:tcW w:w="3093" w:type="dxa"/>
          </w:tcPr>
          <w:p w14:paraId="2D0CAAB7" w14:textId="17F97E7F" w:rsidR="00E441B0" w:rsidRDefault="00E441B0" w:rsidP="00FF5E1F">
            <w:pPr>
              <w:spacing w:line="360" w:lineRule="auto"/>
              <w:jc w:val="both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 xml:space="preserve">Id </w:t>
            </w:r>
            <w:r w:rsidR="00145DAA" w:rsidRPr="00ED47A2">
              <w:rPr>
                <w:color w:val="000000"/>
                <w:szCs w:val="28"/>
              </w:rPr>
              <w:t>оборудования</w:t>
            </w:r>
          </w:p>
        </w:tc>
      </w:tr>
      <w:tr w:rsidR="00E441B0" w14:paraId="0E1DF5D1" w14:textId="77777777" w:rsidTr="00FF5E1F">
        <w:trPr>
          <w:trHeight w:val="535"/>
        </w:trPr>
        <w:tc>
          <w:tcPr>
            <w:tcW w:w="3327" w:type="dxa"/>
          </w:tcPr>
          <w:p w14:paraId="01BA41A8" w14:textId="23EEDEB1" w:rsidR="00E441B0" w:rsidRDefault="007B4FD7" w:rsidP="00FF5E1F">
            <w:pPr>
              <w:spacing w:line="360" w:lineRule="auto"/>
              <w:jc w:val="both"/>
              <w:rPr>
                <w:sz w:val="28"/>
                <w:lang w:val="en-US"/>
              </w:rPr>
            </w:pPr>
            <w:proofErr w:type="spellStart"/>
            <w:r>
              <w:rPr>
                <w:color w:val="000000"/>
                <w:szCs w:val="28"/>
                <w:lang w:val="en-US"/>
              </w:rPr>
              <w:t>o</w:t>
            </w:r>
            <w:r w:rsidRPr="00A06313">
              <w:rPr>
                <w:color w:val="000000"/>
                <w:szCs w:val="28"/>
                <w:lang w:val="en-US"/>
              </w:rPr>
              <w:t>rders_id</w:t>
            </w:r>
            <w:proofErr w:type="spellEnd"/>
          </w:p>
        </w:tc>
        <w:tc>
          <w:tcPr>
            <w:tcW w:w="3327" w:type="dxa"/>
          </w:tcPr>
          <w:p w14:paraId="617569B9" w14:textId="6FBC16EF" w:rsidR="00E441B0" w:rsidRDefault="00E441B0" w:rsidP="00FF5E1F">
            <w:pPr>
              <w:spacing w:line="360" w:lineRule="auto"/>
              <w:jc w:val="both"/>
              <w:rPr>
                <w:sz w:val="28"/>
                <w:lang w:val="en-US"/>
              </w:rPr>
            </w:pPr>
            <w:r w:rsidRPr="00C620A2">
              <w:rPr>
                <w:sz w:val="28"/>
                <w:lang w:val="en-US"/>
              </w:rPr>
              <w:t>int</w:t>
            </w:r>
          </w:p>
        </w:tc>
        <w:tc>
          <w:tcPr>
            <w:tcW w:w="3093" w:type="dxa"/>
          </w:tcPr>
          <w:p w14:paraId="7065D80A" w14:textId="700119AC" w:rsidR="00E441B0" w:rsidRDefault="00E441B0" w:rsidP="00FF5E1F">
            <w:pPr>
              <w:spacing w:line="360" w:lineRule="auto"/>
              <w:jc w:val="both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 xml:space="preserve">Id </w:t>
            </w:r>
            <w:r w:rsidR="007B4FD7">
              <w:rPr>
                <w:color w:val="000000"/>
                <w:szCs w:val="28"/>
              </w:rPr>
              <w:t>заказа</w:t>
            </w:r>
          </w:p>
        </w:tc>
      </w:tr>
    </w:tbl>
    <w:p w14:paraId="5851404A" w14:textId="77777777" w:rsidR="00ED47A2" w:rsidRDefault="00ED47A2" w:rsidP="002622CC">
      <w:pPr>
        <w:spacing w:line="360" w:lineRule="auto"/>
        <w:ind w:firstLine="851"/>
        <w:jc w:val="both"/>
        <w:rPr>
          <w:sz w:val="28"/>
          <w:lang w:val="en-US"/>
        </w:rPr>
      </w:pPr>
    </w:p>
    <w:p w14:paraId="7BB58523" w14:textId="77777777" w:rsidR="00025168" w:rsidRDefault="00025168" w:rsidP="002622CC">
      <w:pPr>
        <w:spacing w:line="360" w:lineRule="auto"/>
        <w:ind w:firstLine="851"/>
        <w:jc w:val="both"/>
        <w:rPr>
          <w:sz w:val="28"/>
        </w:rPr>
      </w:pPr>
      <w:r w:rsidRPr="00646FFF">
        <w:rPr>
          <w:sz w:val="28"/>
        </w:rPr>
        <w:t>БД приведена к 1 начальное форме (далее – НФ), т.к. все поля, принимаемые больше одного значения, декомпозированы. Также БД имеет 2 и 3 НФ, т.к. каждый не ключевой атрибут приведен к неприводимости, и каждый не ключевой атрибут не транзитивно (непосредственно) зависит от первичного ключа.</w:t>
      </w:r>
    </w:p>
    <w:p w14:paraId="7DC19083" w14:textId="77777777" w:rsidR="00025168" w:rsidRDefault="00025168" w:rsidP="002622CC">
      <w:pPr>
        <w:pStyle w:val="a8"/>
        <w:rPr>
          <w:color w:val="000000"/>
        </w:rPr>
      </w:pPr>
      <w:bookmarkStart w:id="38" w:name="_Toc90228327"/>
      <w:bookmarkStart w:id="39" w:name="_Toc121075488"/>
      <w:bookmarkStart w:id="40" w:name="_Toc121078291"/>
      <w:bookmarkStart w:id="41" w:name="_Toc121248100"/>
      <w:r>
        <w:rPr>
          <w:shd w:val="clear" w:color="auto" w:fill="FFFFFF"/>
        </w:rPr>
        <w:t>4.4. Проектирование интерфейса</w:t>
      </w:r>
      <w:bookmarkEnd w:id="38"/>
      <w:bookmarkEnd w:id="39"/>
      <w:bookmarkEnd w:id="40"/>
      <w:bookmarkEnd w:id="41"/>
    </w:p>
    <w:p w14:paraId="05D1FB16" w14:textId="77777777" w:rsidR="00025168" w:rsidRDefault="00025168" w:rsidP="002622CC">
      <w:pPr>
        <w:spacing w:line="360" w:lineRule="auto"/>
        <w:ind w:firstLine="851"/>
        <w:jc w:val="both"/>
        <w:rPr>
          <w:sz w:val="28"/>
          <w:szCs w:val="28"/>
        </w:rPr>
      </w:pPr>
      <w:r w:rsidRPr="00DB4A0D">
        <w:rPr>
          <w:sz w:val="28"/>
          <w:szCs w:val="28"/>
        </w:rPr>
        <w:t xml:space="preserve">Для разработки пользовательского интерфейса был выбран инструмент </w:t>
      </w:r>
      <w:proofErr w:type="spellStart"/>
      <w:r w:rsidR="00AC686C">
        <w:rPr>
          <w:sz w:val="28"/>
          <w:szCs w:val="28"/>
          <w:lang w:val="en-US"/>
        </w:rPr>
        <w:t>Figma</w:t>
      </w:r>
      <w:proofErr w:type="spellEnd"/>
      <w:r w:rsidRPr="00DB4A0D">
        <w:rPr>
          <w:sz w:val="28"/>
          <w:szCs w:val="28"/>
        </w:rPr>
        <w:t xml:space="preserve"> – </w:t>
      </w:r>
      <w:proofErr w:type="spellStart"/>
      <w:r w:rsidRPr="00DB4A0D">
        <w:rPr>
          <w:sz w:val="28"/>
          <w:szCs w:val="28"/>
        </w:rPr>
        <w:t>браузерный</w:t>
      </w:r>
      <w:proofErr w:type="spellEnd"/>
      <w:r w:rsidRPr="00DB4A0D">
        <w:rPr>
          <w:sz w:val="28"/>
          <w:szCs w:val="28"/>
        </w:rPr>
        <w:t xml:space="preserve"> инструмент для создания</w:t>
      </w:r>
      <w:r w:rsidR="00AC686C">
        <w:rPr>
          <w:sz w:val="28"/>
          <w:szCs w:val="28"/>
        </w:rPr>
        <w:t xml:space="preserve"> интерфейсов</w:t>
      </w:r>
      <w:r w:rsidRPr="00DB4A0D">
        <w:rPr>
          <w:sz w:val="28"/>
          <w:szCs w:val="28"/>
        </w:rPr>
        <w:t>.</w:t>
      </w:r>
    </w:p>
    <w:p w14:paraId="639A3A74" w14:textId="77777777" w:rsidR="00025168" w:rsidRDefault="00025168" w:rsidP="002622CC">
      <w:pPr>
        <w:spacing w:line="360" w:lineRule="auto"/>
        <w:ind w:firstLine="851"/>
        <w:jc w:val="both"/>
        <w:rPr>
          <w:sz w:val="28"/>
        </w:rPr>
      </w:pPr>
      <w:r w:rsidRPr="00DB4A0D">
        <w:rPr>
          <w:sz w:val="28"/>
        </w:rPr>
        <w:t>В результате проектирование интерфейса будущей информационной системы были спроектированы прототипы тр</w:t>
      </w:r>
      <w:r>
        <w:rPr>
          <w:sz w:val="28"/>
        </w:rPr>
        <w:t>ё</w:t>
      </w:r>
      <w:r w:rsidRPr="00DB4A0D">
        <w:rPr>
          <w:sz w:val="28"/>
        </w:rPr>
        <w:t>х страниц:</w:t>
      </w:r>
      <w:r w:rsidR="00646FFF">
        <w:rPr>
          <w:sz w:val="28"/>
        </w:rPr>
        <w:t xml:space="preserve"> главная страница</w:t>
      </w:r>
      <w:r w:rsidRPr="00DB4A0D">
        <w:rPr>
          <w:sz w:val="28"/>
        </w:rPr>
        <w:t xml:space="preserve"> (рисунок </w:t>
      </w:r>
      <w:r w:rsidR="00646FFF">
        <w:rPr>
          <w:sz w:val="28"/>
        </w:rPr>
        <w:t>12</w:t>
      </w:r>
      <w:r w:rsidRPr="00DB4A0D">
        <w:rPr>
          <w:sz w:val="28"/>
        </w:rPr>
        <w:t xml:space="preserve">), </w:t>
      </w:r>
      <w:r w:rsidR="00646FFF">
        <w:rPr>
          <w:sz w:val="28"/>
        </w:rPr>
        <w:t xml:space="preserve">регистрация </w:t>
      </w:r>
      <w:r w:rsidRPr="00DB4A0D">
        <w:rPr>
          <w:sz w:val="28"/>
        </w:rPr>
        <w:t xml:space="preserve">(рисунок </w:t>
      </w:r>
      <w:r w:rsidR="00646FFF">
        <w:rPr>
          <w:sz w:val="28"/>
        </w:rPr>
        <w:t>13</w:t>
      </w:r>
      <w:r w:rsidRPr="00DB4A0D">
        <w:rPr>
          <w:sz w:val="28"/>
        </w:rPr>
        <w:t>)</w:t>
      </w:r>
      <w:r>
        <w:rPr>
          <w:sz w:val="28"/>
        </w:rPr>
        <w:t>,</w:t>
      </w:r>
      <w:r w:rsidRPr="00DB4A0D">
        <w:rPr>
          <w:sz w:val="28"/>
        </w:rPr>
        <w:t xml:space="preserve"> </w:t>
      </w:r>
      <w:r w:rsidR="00646FFF">
        <w:rPr>
          <w:sz w:val="28"/>
        </w:rPr>
        <w:t>авторизация (</w:t>
      </w:r>
      <w:r w:rsidRPr="00DB4A0D">
        <w:rPr>
          <w:sz w:val="28"/>
        </w:rPr>
        <w:t xml:space="preserve">рисунок </w:t>
      </w:r>
      <w:r w:rsidR="00646FFF">
        <w:rPr>
          <w:sz w:val="28"/>
        </w:rPr>
        <w:t>14</w:t>
      </w:r>
      <w:r w:rsidRPr="00DB4A0D">
        <w:rPr>
          <w:sz w:val="28"/>
        </w:rPr>
        <w:t>). Благодаря созданию прототипов, разработка непосредственно программного продукта будет значительно облегчена, за сч</w:t>
      </w:r>
      <w:r>
        <w:rPr>
          <w:sz w:val="28"/>
        </w:rPr>
        <w:t>ё</w:t>
      </w:r>
      <w:r w:rsidRPr="00DB4A0D">
        <w:rPr>
          <w:sz w:val="28"/>
        </w:rPr>
        <w:t xml:space="preserve">т наглядных примеров будущих страниц </w:t>
      </w:r>
      <w:r>
        <w:rPr>
          <w:sz w:val="28"/>
        </w:rPr>
        <w:t>ИС</w:t>
      </w:r>
      <w:r w:rsidRPr="00DB4A0D">
        <w:rPr>
          <w:sz w:val="28"/>
        </w:rPr>
        <w:t>.</w:t>
      </w:r>
    </w:p>
    <w:p w14:paraId="2EC16E93" w14:textId="77777777" w:rsidR="00025168" w:rsidRDefault="00646FFF" w:rsidP="002622CC">
      <w:pPr>
        <w:spacing w:line="360" w:lineRule="auto"/>
        <w:jc w:val="center"/>
        <w:rPr>
          <w:sz w:val="28"/>
        </w:rPr>
      </w:pPr>
      <w:r w:rsidRPr="00646FFF">
        <w:rPr>
          <w:noProof/>
          <w:sz w:val="28"/>
        </w:rPr>
        <w:lastRenderedPageBreak/>
        <w:drawing>
          <wp:inline distT="0" distB="0" distL="0" distR="0" wp14:anchorId="77B1FAEF" wp14:editId="5DF42015">
            <wp:extent cx="5317067" cy="3560114"/>
            <wp:effectExtent l="19050" t="19050" r="17145" b="215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20821" cy="356262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BBCF99" w14:textId="77777777" w:rsidR="00025168" w:rsidRDefault="00025168" w:rsidP="002622CC">
      <w:pPr>
        <w:spacing w:line="360" w:lineRule="auto"/>
        <w:jc w:val="center"/>
        <w:rPr>
          <w:color w:val="000000"/>
          <w:sz w:val="28"/>
          <w:szCs w:val="28"/>
        </w:rPr>
      </w:pPr>
      <w:r w:rsidRPr="00B85557">
        <w:rPr>
          <w:color w:val="000000"/>
          <w:sz w:val="28"/>
          <w:szCs w:val="28"/>
        </w:rPr>
        <w:t xml:space="preserve">Рисунок </w:t>
      </w:r>
      <w:r w:rsidR="00B85557" w:rsidRPr="00B85557">
        <w:rPr>
          <w:color w:val="000000"/>
          <w:sz w:val="28"/>
          <w:szCs w:val="28"/>
        </w:rPr>
        <w:t>12</w:t>
      </w:r>
      <w:r w:rsidRPr="00B85557">
        <w:rPr>
          <w:color w:val="000000"/>
          <w:sz w:val="28"/>
          <w:szCs w:val="28"/>
        </w:rPr>
        <w:t xml:space="preserve"> –</w:t>
      </w:r>
      <w:r w:rsidR="00646FFF" w:rsidRPr="00B85557">
        <w:rPr>
          <w:color w:val="000000"/>
          <w:sz w:val="28"/>
          <w:szCs w:val="28"/>
        </w:rPr>
        <w:t xml:space="preserve"> Главная страница</w:t>
      </w:r>
    </w:p>
    <w:p w14:paraId="39180463" w14:textId="77777777" w:rsidR="00025168" w:rsidRDefault="00646FFF" w:rsidP="002622CC">
      <w:pPr>
        <w:spacing w:line="360" w:lineRule="auto"/>
        <w:jc w:val="center"/>
        <w:rPr>
          <w:sz w:val="28"/>
        </w:rPr>
      </w:pPr>
      <w:r w:rsidRPr="00646FFF">
        <w:rPr>
          <w:noProof/>
          <w:sz w:val="28"/>
        </w:rPr>
        <w:drawing>
          <wp:inline distT="0" distB="0" distL="0" distR="0" wp14:anchorId="1EBDB0B6" wp14:editId="101071F4">
            <wp:extent cx="5236802" cy="3496734"/>
            <wp:effectExtent l="19050" t="19050" r="21590" b="279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8648" cy="351132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6D21B4" w14:textId="77777777" w:rsidR="00025168" w:rsidRDefault="00025168" w:rsidP="002622C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B85557">
        <w:rPr>
          <w:color w:val="000000"/>
          <w:sz w:val="28"/>
          <w:szCs w:val="28"/>
        </w:rPr>
        <w:t>13</w:t>
      </w:r>
      <w:r>
        <w:rPr>
          <w:color w:val="000000"/>
          <w:sz w:val="28"/>
          <w:szCs w:val="28"/>
        </w:rPr>
        <w:t xml:space="preserve"> – </w:t>
      </w:r>
      <w:r w:rsidR="00646FFF">
        <w:rPr>
          <w:color w:val="000000"/>
          <w:sz w:val="28"/>
          <w:szCs w:val="28"/>
        </w:rPr>
        <w:t>Регистрация</w:t>
      </w:r>
    </w:p>
    <w:p w14:paraId="1AB2EB22" w14:textId="77777777" w:rsidR="00025168" w:rsidRPr="00646FFF" w:rsidRDefault="00646FFF" w:rsidP="002622CC">
      <w:pPr>
        <w:spacing w:line="360" w:lineRule="auto"/>
        <w:jc w:val="center"/>
        <w:rPr>
          <w:sz w:val="28"/>
        </w:rPr>
      </w:pPr>
      <w:r w:rsidRPr="00646FFF">
        <w:rPr>
          <w:noProof/>
          <w:sz w:val="28"/>
        </w:rPr>
        <w:lastRenderedPageBreak/>
        <w:drawing>
          <wp:inline distT="0" distB="0" distL="0" distR="0" wp14:anchorId="652AF8A4" wp14:editId="30296A53">
            <wp:extent cx="5441370" cy="3556000"/>
            <wp:effectExtent l="19050" t="19050" r="26035" b="2540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55014" cy="356491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F32AAD" w14:textId="77777777" w:rsidR="00025168" w:rsidRPr="00F6330B" w:rsidRDefault="00025168" w:rsidP="002622C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B85557">
        <w:rPr>
          <w:color w:val="000000"/>
          <w:sz w:val="28"/>
          <w:szCs w:val="28"/>
        </w:rPr>
        <w:t>14</w:t>
      </w:r>
      <w:r>
        <w:rPr>
          <w:color w:val="000000"/>
          <w:sz w:val="28"/>
          <w:szCs w:val="28"/>
        </w:rPr>
        <w:t xml:space="preserve"> –</w:t>
      </w:r>
      <w:r w:rsidR="00646FFF">
        <w:rPr>
          <w:color w:val="000000"/>
          <w:sz w:val="28"/>
          <w:szCs w:val="28"/>
        </w:rPr>
        <w:t xml:space="preserve"> Авторизация</w:t>
      </w:r>
    </w:p>
    <w:p w14:paraId="77B918F1" w14:textId="77777777" w:rsidR="00025168" w:rsidRPr="00646FFF" w:rsidRDefault="00025168" w:rsidP="002622CC">
      <w:pPr>
        <w:spacing w:line="360" w:lineRule="auto"/>
        <w:jc w:val="center"/>
        <w:rPr>
          <w:sz w:val="28"/>
        </w:rPr>
      </w:pPr>
    </w:p>
    <w:p w14:paraId="12FEDD8C" w14:textId="77777777" w:rsidR="002020A9" w:rsidRDefault="00B91197" w:rsidP="002622CC">
      <w:pPr>
        <w:spacing w:after="160" w:line="360" w:lineRule="auto"/>
      </w:pPr>
      <w:r>
        <w:br w:type="page"/>
      </w:r>
    </w:p>
    <w:p w14:paraId="56861169" w14:textId="77777777" w:rsidR="002020A9" w:rsidRDefault="002020A9" w:rsidP="002622CC">
      <w:pPr>
        <w:pStyle w:val="a8"/>
        <w:rPr>
          <w:color w:val="000000"/>
        </w:rPr>
      </w:pPr>
      <w:bookmarkStart w:id="42" w:name="_Toc121075489"/>
      <w:bookmarkStart w:id="43" w:name="_Toc121078292"/>
      <w:bookmarkStart w:id="44" w:name="_Toc121248101"/>
      <w:r>
        <w:rPr>
          <w:shd w:val="clear" w:color="auto" w:fill="FFFFFF"/>
        </w:rPr>
        <w:lastRenderedPageBreak/>
        <w:t>5. Разработка ИС</w:t>
      </w:r>
      <w:bookmarkEnd w:id="42"/>
      <w:bookmarkEnd w:id="43"/>
      <w:bookmarkEnd w:id="44"/>
    </w:p>
    <w:p w14:paraId="7056C2E8" w14:textId="77777777" w:rsidR="002020A9" w:rsidRDefault="002020A9" w:rsidP="002622CC">
      <w:pPr>
        <w:pStyle w:val="a8"/>
        <w:rPr>
          <w:shd w:val="clear" w:color="auto" w:fill="FFFFFF"/>
        </w:rPr>
      </w:pPr>
      <w:bookmarkStart w:id="45" w:name="_Toc90228329"/>
      <w:bookmarkStart w:id="46" w:name="_Toc121075490"/>
      <w:bookmarkStart w:id="47" w:name="_Toc121078293"/>
      <w:bookmarkStart w:id="48" w:name="_Toc121248102"/>
      <w:r>
        <w:rPr>
          <w:shd w:val="clear" w:color="auto" w:fill="FFFFFF"/>
        </w:rPr>
        <w:t>5.</w:t>
      </w:r>
      <w:r w:rsidRPr="00C01F98">
        <w:rPr>
          <w:shd w:val="clear" w:color="auto" w:fill="FFFFFF"/>
        </w:rPr>
        <w:t>1</w:t>
      </w:r>
      <w:r>
        <w:rPr>
          <w:shd w:val="clear" w:color="auto" w:fill="FFFFFF"/>
        </w:rPr>
        <w:t xml:space="preserve">. </w:t>
      </w:r>
      <w:bookmarkStart w:id="49" w:name="_Toc89769170"/>
      <w:bookmarkStart w:id="50" w:name="_Toc89852059"/>
      <w:r>
        <w:rPr>
          <w:shd w:val="clear" w:color="auto" w:fill="FFFFFF"/>
        </w:rPr>
        <w:t>Разработка интерфейса ИС</w:t>
      </w:r>
      <w:bookmarkEnd w:id="45"/>
      <w:bookmarkEnd w:id="46"/>
      <w:bookmarkEnd w:id="47"/>
      <w:bookmarkEnd w:id="48"/>
      <w:bookmarkEnd w:id="49"/>
      <w:bookmarkEnd w:id="50"/>
    </w:p>
    <w:p w14:paraId="4B802F59" w14:textId="77777777" w:rsidR="002020A9" w:rsidRDefault="002020A9" w:rsidP="002622CC">
      <w:pPr>
        <w:spacing w:line="360" w:lineRule="auto"/>
        <w:ind w:firstLine="851"/>
        <w:jc w:val="both"/>
        <w:rPr>
          <w:sz w:val="28"/>
          <w:szCs w:val="28"/>
        </w:rPr>
      </w:pPr>
      <w:r w:rsidRPr="00E924C2">
        <w:rPr>
          <w:sz w:val="28"/>
          <w:szCs w:val="28"/>
        </w:rPr>
        <w:t>В информационной системе «</w:t>
      </w:r>
      <w:r w:rsidR="00EC2665">
        <w:rPr>
          <w:sz w:val="28"/>
          <w:szCs w:val="28"/>
        </w:rPr>
        <w:t>Сервисный центр по ремонту бытовой техники</w:t>
      </w:r>
      <w:r w:rsidRPr="00E924C2">
        <w:rPr>
          <w:sz w:val="28"/>
          <w:szCs w:val="28"/>
        </w:rPr>
        <w:t>» были поставлены и выполнены следующие задачи:</w:t>
      </w:r>
    </w:p>
    <w:p w14:paraId="0FA546EC" w14:textId="77777777" w:rsidR="00EC2665" w:rsidRPr="00570E3A" w:rsidRDefault="00EC2665" w:rsidP="002622CC">
      <w:pPr>
        <w:spacing w:line="360" w:lineRule="auto"/>
        <w:ind w:firstLine="851"/>
        <w:jc w:val="both"/>
        <w:rPr>
          <w:sz w:val="28"/>
        </w:rPr>
      </w:pPr>
      <w:r w:rsidRPr="00570E3A">
        <w:rPr>
          <w:sz w:val="28"/>
        </w:rPr>
        <w:t>−</w:t>
      </w:r>
      <w:r w:rsidRPr="00570E3A">
        <w:rPr>
          <w:sz w:val="28"/>
        </w:rPr>
        <w:tab/>
        <w:t>авторизация;</w:t>
      </w:r>
    </w:p>
    <w:p w14:paraId="529E7A30" w14:textId="77777777" w:rsidR="00EC2665" w:rsidRPr="00570E3A" w:rsidRDefault="00EC2665" w:rsidP="002622CC">
      <w:pPr>
        <w:spacing w:line="360" w:lineRule="auto"/>
        <w:ind w:firstLine="851"/>
        <w:jc w:val="both"/>
        <w:rPr>
          <w:sz w:val="28"/>
        </w:rPr>
      </w:pPr>
      <w:r w:rsidRPr="00570E3A">
        <w:rPr>
          <w:sz w:val="28"/>
        </w:rPr>
        <w:t>−</w:t>
      </w:r>
      <w:r w:rsidRPr="00570E3A">
        <w:rPr>
          <w:sz w:val="28"/>
        </w:rPr>
        <w:tab/>
        <w:t>регистрация;</w:t>
      </w:r>
    </w:p>
    <w:p w14:paraId="24C274F5" w14:textId="77777777" w:rsidR="00EC2665" w:rsidRPr="00570E3A" w:rsidRDefault="00EC2665" w:rsidP="002622CC">
      <w:pPr>
        <w:spacing w:line="360" w:lineRule="auto"/>
        <w:ind w:firstLine="851"/>
        <w:jc w:val="both"/>
        <w:rPr>
          <w:sz w:val="28"/>
        </w:rPr>
      </w:pPr>
      <w:r w:rsidRPr="00570E3A">
        <w:rPr>
          <w:sz w:val="28"/>
        </w:rPr>
        <w:t>−</w:t>
      </w:r>
      <w:r w:rsidRPr="00570E3A">
        <w:rPr>
          <w:sz w:val="28"/>
        </w:rPr>
        <w:tab/>
        <w:t>создание заказов;</w:t>
      </w:r>
    </w:p>
    <w:p w14:paraId="530D9599" w14:textId="77777777" w:rsidR="00EC2665" w:rsidRPr="00570E3A" w:rsidRDefault="00EC2665" w:rsidP="002622CC">
      <w:pPr>
        <w:spacing w:line="360" w:lineRule="auto"/>
        <w:ind w:firstLine="851"/>
        <w:jc w:val="both"/>
        <w:rPr>
          <w:sz w:val="28"/>
        </w:rPr>
      </w:pPr>
      <w:r w:rsidRPr="00570E3A">
        <w:rPr>
          <w:sz w:val="28"/>
        </w:rPr>
        <w:t>−</w:t>
      </w:r>
      <w:r w:rsidRPr="00570E3A">
        <w:rPr>
          <w:sz w:val="28"/>
        </w:rPr>
        <w:tab/>
        <w:t>просмотр текущих клиентов;</w:t>
      </w:r>
    </w:p>
    <w:p w14:paraId="4B30EA12" w14:textId="77777777" w:rsidR="00EC2665" w:rsidRPr="00570E3A" w:rsidRDefault="00EC2665" w:rsidP="002622CC">
      <w:pPr>
        <w:spacing w:line="360" w:lineRule="auto"/>
        <w:ind w:firstLine="851"/>
        <w:jc w:val="both"/>
        <w:rPr>
          <w:sz w:val="28"/>
        </w:rPr>
      </w:pPr>
      <w:r w:rsidRPr="00570E3A">
        <w:rPr>
          <w:sz w:val="28"/>
        </w:rPr>
        <w:t>−</w:t>
      </w:r>
      <w:r w:rsidRPr="00570E3A">
        <w:rPr>
          <w:sz w:val="28"/>
        </w:rPr>
        <w:tab/>
        <w:t xml:space="preserve">удаление </w:t>
      </w:r>
      <w:r>
        <w:rPr>
          <w:sz w:val="28"/>
        </w:rPr>
        <w:t>заказов</w:t>
      </w:r>
      <w:r w:rsidRPr="00570E3A">
        <w:rPr>
          <w:sz w:val="28"/>
        </w:rPr>
        <w:t>.</w:t>
      </w:r>
    </w:p>
    <w:p w14:paraId="2E908610" w14:textId="77777777" w:rsidR="00EC2665" w:rsidRPr="002622CC" w:rsidRDefault="00EC2665" w:rsidP="002622CC">
      <w:pPr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−</w:t>
      </w:r>
      <w:r>
        <w:rPr>
          <w:sz w:val="28"/>
        </w:rPr>
        <w:tab/>
        <w:t>редактирование заказов.</w:t>
      </w:r>
    </w:p>
    <w:p w14:paraId="7973DF43" w14:textId="77777777" w:rsidR="006D2C30" w:rsidRPr="00570E3A" w:rsidRDefault="006D2C30" w:rsidP="002622CC">
      <w:pPr>
        <w:spacing w:line="360" w:lineRule="auto"/>
        <w:ind w:firstLine="851"/>
        <w:jc w:val="both"/>
        <w:rPr>
          <w:sz w:val="28"/>
        </w:rPr>
      </w:pPr>
      <w:r w:rsidRPr="00570E3A">
        <w:rPr>
          <w:sz w:val="28"/>
        </w:rPr>
        <w:t>−</w:t>
      </w:r>
      <w:r w:rsidRPr="00570E3A">
        <w:rPr>
          <w:sz w:val="28"/>
        </w:rPr>
        <w:tab/>
        <w:t>создание</w:t>
      </w:r>
      <w:r w:rsidRPr="006D2C30">
        <w:rPr>
          <w:sz w:val="28"/>
        </w:rPr>
        <w:t xml:space="preserve"> </w:t>
      </w:r>
      <w:r>
        <w:rPr>
          <w:sz w:val="28"/>
        </w:rPr>
        <w:t>сотрудников</w:t>
      </w:r>
      <w:r w:rsidRPr="00570E3A">
        <w:rPr>
          <w:sz w:val="28"/>
        </w:rPr>
        <w:t>;</w:t>
      </w:r>
    </w:p>
    <w:p w14:paraId="6D490A2B" w14:textId="2ABF4F8B" w:rsidR="006D2C30" w:rsidRPr="00712955" w:rsidRDefault="006D2C30" w:rsidP="002622CC">
      <w:pPr>
        <w:spacing w:line="360" w:lineRule="auto"/>
        <w:ind w:firstLine="851"/>
        <w:jc w:val="both"/>
        <w:rPr>
          <w:sz w:val="28"/>
        </w:rPr>
      </w:pPr>
      <w:r w:rsidRPr="00570E3A">
        <w:rPr>
          <w:sz w:val="28"/>
        </w:rPr>
        <w:t>−</w:t>
      </w:r>
      <w:r w:rsidRPr="00570E3A">
        <w:rPr>
          <w:sz w:val="28"/>
        </w:rPr>
        <w:tab/>
        <w:t xml:space="preserve">удаление </w:t>
      </w:r>
      <w:r>
        <w:rPr>
          <w:sz w:val="28"/>
        </w:rPr>
        <w:t>сотрудников</w:t>
      </w:r>
      <w:r w:rsidR="00712955">
        <w:rPr>
          <w:sz w:val="28"/>
        </w:rPr>
        <w:t>;</w:t>
      </w:r>
    </w:p>
    <w:p w14:paraId="26180524" w14:textId="77777777" w:rsidR="006D2C30" w:rsidRPr="006D2C30" w:rsidRDefault="006D2C30" w:rsidP="002622CC">
      <w:pPr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−</w:t>
      </w:r>
      <w:r>
        <w:rPr>
          <w:sz w:val="28"/>
        </w:rPr>
        <w:tab/>
        <w:t>редактирование сотрудников.</w:t>
      </w:r>
    </w:p>
    <w:p w14:paraId="0289F0C0" w14:textId="77777777" w:rsidR="002020A9" w:rsidRPr="00E924C2" w:rsidRDefault="002020A9" w:rsidP="002622CC">
      <w:pPr>
        <w:spacing w:line="360" w:lineRule="auto"/>
        <w:ind w:firstLine="851"/>
        <w:jc w:val="both"/>
        <w:rPr>
          <w:sz w:val="28"/>
          <w:szCs w:val="28"/>
        </w:rPr>
      </w:pPr>
      <w:r w:rsidRPr="00E924C2">
        <w:rPr>
          <w:sz w:val="28"/>
          <w:szCs w:val="28"/>
        </w:rPr>
        <w:t xml:space="preserve">Программный продукт прост в освоении, т.к. имеет интуитивный интерфейс, в котором разобраться не составит труда даже начинающему пользователю </w:t>
      </w:r>
      <w:r>
        <w:rPr>
          <w:sz w:val="28"/>
          <w:szCs w:val="28"/>
        </w:rPr>
        <w:t>ИС</w:t>
      </w:r>
      <w:r w:rsidRPr="00E924C2">
        <w:rPr>
          <w:sz w:val="28"/>
          <w:szCs w:val="28"/>
        </w:rPr>
        <w:t>.</w:t>
      </w:r>
    </w:p>
    <w:p w14:paraId="00E5B1D9" w14:textId="77777777" w:rsidR="002020A9" w:rsidRPr="00E924C2" w:rsidRDefault="002020A9" w:rsidP="002622CC">
      <w:pPr>
        <w:spacing w:line="360" w:lineRule="auto"/>
        <w:ind w:firstLine="851"/>
        <w:jc w:val="both"/>
        <w:rPr>
          <w:sz w:val="28"/>
          <w:szCs w:val="28"/>
        </w:rPr>
      </w:pPr>
      <w:r w:rsidRPr="00E924C2">
        <w:rPr>
          <w:sz w:val="28"/>
          <w:szCs w:val="28"/>
        </w:rPr>
        <w:t>Для серверной операционной системы, на которой будет располагаться программный код ИС, выдвигаются следующие минимальные требования:</w:t>
      </w:r>
    </w:p>
    <w:p w14:paraId="06E478E0" w14:textId="77777777" w:rsidR="002020A9" w:rsidRPr="00E924C2" w:rsidRDefault="002020A9" w:rsidP="002622CC">
      <w:pPr>
        <w:pStyle w:val="a4"/>
        <w:numPr>
          <w:ilvl w:val="0"/>
          <w:numId w:val="12"/>
        </w:numPr>
        <w:spacing w:line="360" w:lineRule="auto"/>
        <w:ind w:hanging="11"/>
        <w:jc w:val="both"/>
        <w:rPr>
          <w:sz w:val="28"/>
          <w:szCs w:val="28"/>
        </w:rPr>
      </w:pPr>
      <w:r w:rsidRPr="00E924C2">
        <w:rPr>
          <w:sz w:val="28"/>
          <w:szCs w:val="28"/>
        </w:rPr>
        <w:t xml:space="preserve">процессор: </w:t>
      </w:r>
      <w:proofErr w:type="spellStart"/>
      <w:r w:rsidRPr="00E924C2">
        <w:rPr>
          <w:sz w:val="28"/>
          <w:szCs w:val="28"/>
        </w:rPr>
        <w:t>Intel</w:t>
      </w:r>
      <w:proofErr w:type="spellEnd"/>
      <w:r w:rsidRPr="00E924C2">
        <w:rPr>
          <w:sz w:val="28"/>
          <w:szCs w:val="28"/>
        </w:rPr>
        <w:t xml:space="preserve"> </w:t>
      </w:r>
      <w:proofErr w:type="spellStart"/>
      <w:r w:rsidRPr="00E924C2">
        <w:rPr>
          <w:sz w:val="28"/>
          <w:szCs w:val="28"/>
        </w:rPr>
        <w:t>Pentium</w:t>
      </w:r>
      <w:proofErr w:type="spellEnd"/>
      <w:r w:rsidRPr="00E924C2">
        <w:rPr>
          <w:sz w:val="28"/>
          <w:szCs w:val="28"/>
        </w:rPr>
        <w:t xml:space="preserve"> 4 или более поздней версии;</w:t>
      </w:r>
    </w:p>
    <w:p w14:paraId="05FDE5D7" w14:textId="77777777" w:rsidR="002020A9" w:rsidRPr="00E924C2" w:rsidRDefault="002020A9" w:rsidP="002622CC">
      <w:pPr>
        <w:pStyle w:val="a4"/>
        <w:numPr>
          <w:ilvl w:val="0"/>
          <w:numId w:val="12"/>
        </w:numPr>
        <w:spacing w:line="360" w:lineRule="auto"/>
        <w:ind w:hanging="11"/>
        <w:jc w:val="both"/>
        <w:rPr>
          <w:sz w:val="28"/>
          <w:szCs w:val="28"/>
        </w:rPr>
      </w:pPr>
      <w:r w:rsidRPr="00E924C2">
        <w:rPr>
          <w:sz w:val="28"/>
          <w:szCs w:val="28"/>
        </w:rPr>
        <w:t>ОЗУ 512 Мб DDR3;</w:t>
      </w:r>
    </w:p>
    <w:p w14:paraId="78671FDB" w14:textId="77777777" w:rsidR="002020A9" w:rsidRPr="00E924C2" w:rsidRDefault="002020A9" w:rsidP="002622CC">
      <w:pPr>
        <w:pStyle w:val="a4"/>
        <w:numPr>
          <w:ilvl w:val="0"/>
          <w:numId w:val="12"/>
        </w:numPr>
        <w:spacing w:line="360" w:lineRule="auto"/>
        <w:ind w:hanging="11"/>
        <w:jc w:val="both"/>
        <w:rPr>
          <w:sz w:val="28"/>
          <w:szCs w:val="28"/>
        </w:rPr>
      </w:pPr>
      <w:r w:rsidRPr="00E924C2">
        <w:rPr>
          <w:sz w:val="28"/>
          <w:szCs w:val="28"/>
        </w:rPr>
        <w:t>15 ГБ на HDD;</w:t>
      </w:r>
    </w:p>
    <w:p w14:paraId="273E1425" w14:textId="77777777" w:rsidR="002020A9" w:rsidRPr="00E924C2" w:rsidRDefault="002020A9" w:rsidP="002622CC">
      <w:pPr>
        <w:pStyle w:val="a4"/>
        <w:numPr>
          <w:ilvl w:val="0"/>
          <w:numId w:val="12"/>
        </w:numPr>
        <w:spacing w:line="360" w:lineRule="auto"/>
        <w:ind w:hanging="11"/>
        <w:jc w:val="both"/>
        <w:rPr>
          <w:sz w:val="28"/>
          <w:szCs w:val="28"/>
        </w:rPr>
      </w:pPr>
      <w:r w:rsidRPr="00E924C2">
        <w:rPr>
          <w:sz w:val="28"/>
          <w:szCs w:val="28"/>
        </w:rPr>
        <w:t xml:space="preserve">поддержка БД </w:t>
      </w:r>
      <w:proofErr w:type="spellStart"/>
      <w:r w:rsidRPr="00E924C2">
        <w:rPr>
          <w:sz w:val="28"/>
          <w:szCs w:val="28"/>
        </w:rPr>
        <w:t>MySQL</w:t>
      </w:r>
      <w:proofErr w:type="spellEnd"/>
      <w:r w:rsidRPr="00E924C2">
        <w:rPr>
          <w:sz w:val="28"/>
          <w:szCs w:val="28"/>
        </w:rPr>
        <w:t>;</w:t>
      </w:r>
    </w:p>
    <w:p w14:paraId="1397979A" w14:textId="77777777" w:rsidR="002020A9" w:rsidRPr="00E924C2" w:rsidRDefault="002020A9" w:rsidP="002622CC">
      <w:pPr>
        <w:pStyle w:val="a4"/>
        <w:numPr>
          <w:ilvl w:val="0"/>
          <w:numId w:val="12"/>
        </w:numPr>
        <w:spacing w:line="360" w:lineRule="auto"/>
        <w:ind w:hanging="11"/>
        <w:jc w:val="both"/>
        <w:rPr>
          <w:sz w:val="28"/>
          <w:szCs w:val="28"/>
        </w:rPr>
      </w:pPr>
      <w:r w:rsidRPr="00E924C2">
        <w:rPr>
          <w:sz w:val="28"/>
          <w:szCs w:val="28"/>
        </w:rPr>
        <w:t xml:space="preserve">операционная система </w:t>
      </w:r>
      <w:proofErr w:type="spellStart"/>
      <w:r w:rsidR="00CE4F0A" w:rsidRPr="00E924C2">
        <w:rPr>
          <w:sz w:val="28"/>
          <w:szCs w:val="28"/>
        </w:rPr>
        <w:t>Window</w:t>
      </w:r>
      <w:proofErr w:type="spellEnd"/>
      <w:r w:rsidR="00CE4F0A">
        <w:rPr>
          <w:sz w:val="28"/>
          <w:szCs w:val="28"/>
          <w:lang w:val="en-US"/>
        </w:rPr>
        <w:t>s</w:t>
      </w:r>
      <w:r w:rsidRPr="00E924C2">
        <w:rPr>
          <w:sz w:val="28"/>
          <w:szCs w:val="28"/>
        </w:rPr>
        <w:t>;</w:t>
      </w:r>
    </w:p>
    <w:p w14:paraId="399F9F5A" w14:textId="77777777" w:rsidR="002020A9" w:rsidRPr="00E924C2" w:rsidRDefault="002020A9" w:rsidP="002622CC">
      <w:pPr>
        <w:pStyle w:val="a4"/>
        <w:numPr>
          <w:ilvl w:val="0"/>
          <w:numId w:val="12"/>
        </w:numPr>
        <w:spacing w:line="360" w:lineRule="auto"/>
        <w:ind w:hanging="11"/>
        <w:rPr>
          <w:sz w:val="28"/>
          <w:szCs w:val="28"/>
        </w:rPr>
      </w:pPr>
      <w:r w:rsidRPr="00E924C2">
        <w:rPr>
          <w:sz w:val="28"/>
          <w:szCs w:val="28"/>
        </w:rPr>
        <w:t>доступ к сети Интернет.</w:t>
      </w:r>
    </w:p>
    <w:p w14:paraId="3BB10036" w14:textId="77777777" w:rsidR="002020A9" w:rsidRPr="00E924C2" w:rsidRDefault="002020A9" w:rsidP="002622CC">
      <w:pPr>
        <w:spacing w:line="360" w:lineRule="auto"/>
        <w:ind w:firstLine="851"/>
        <w:rPr>
          <w:sz w:val="28"/>
          <w:szCs w:val="28"/>
        </w:rPr>
      </w:pPr>
      <w:r w:rsidRPr="00E924C2">
        <w:rPr>
          <w:sz w:val="28"/>
          <w:szCs w:val="28"/>
        </w:rPr>
        <w:t>Требования к клиентской части ИС, необходимые для пользования информационной системой:</w:t>
      </w:r>
    </w:p>
    <w:p w14:paraId="1061DA28" w14:textId="77777777" w:rsidR="002020A9" w:rsidRPr="00E924C2" w:rsidRDefault="002020A9" w:rsidP="002622CC">
      <w:pPr>
        <w:pStyle w:val="a4"/>
        <w:numPr>
          <w:ilvl w:val="0"/>
          <w:numId w:val="13"/>
        </w:numPr>
        <w:spacing w:after="160" w:line="360" w:lineRule="auto"/>
        <w:rPr>
          <w:sz w:val="28"/>
          <w:szCs w:val="28"/>
        </w:rPr>
      </w:pPr>
      <w:r w:rsidRPr="00E924C2">
        <w:rPr>
          <w:sz w:val="28"/>
          <w:szCs w:val="28"/>
        </w:rPr>
        <w:t xml:space="preserve">процессор </w:t>
      </w:r>
      <w:proofErr w:type="spellStart"/>
      <w:r w:rsidRPr="00E924C2">
        <w:rPr>
          <w:sz w:val="28"/>
          <w:szCs w:val="28"/>
        </w:rPr>
        <w:t>Intel</w:t>
      </w:r>
      <w:proofErr w:type="spellEnd"/>
      <w:r w:rsidRPr="00E924C2">
        <w:rPr>
          <w:sz w:val="28"/>
          <w:szCs w:val="28"/>
        </w:rPr>
        <w:t xml:space="preserve"> </w:t>
      </w:r>
      <w:proofErr w:type="spellStart"/>
      <w:r w:rsidRPr="00E924C2">
        <w:rPr>
          <w:sz w:val="28"/>
          <w:szCs w:val="28"/>
        </w:rPr>
        <w:t>Pentium</w:t>
      </w:r>
      <w:proofErr w:type="spellEnd"/>
      <w:r w:rsidRPr="00E924C2">
        <w:rPr>
          <w:sz w:val="28"/>
          <w:szCs w:val="28"/>
        </w:rPr>
        <w:t xml:space="preserve"> 4 или более поздней версии;</w:t>
      </w:r>
    </w:p>
    <w:p w14:paraId="14FAEF66" w14:textId="77777777" w:rsidR="002020A9" w:rsidRPr="00E924C2" w:rsidRDefault="002020A9" w:rsidP="002622CC">
      <w:pPr>
        <w:pStyle w:val="a4"/>
        <w:numPr>
          <w:ilvl w:val="0"/>
          <w:numId w:val="13"/>
        </w:numPr>
        <w:spacing w:after="160" w:line="360" w:lineRule="auto"/>
        <w:rPr>
          <w:sz w:val="28"/>
          <w:szCs w:val="28"/>
        </w:rPr>
      </w:pPr>
      <w:r w:rsidRPr="00E924C2">
        <w:rPr>
          <w:sz w:val="28"/>
          <w:szCs w:val="28"/>
        </w:rPr>
        <w:t>ОЗУ 2 ГБ.</w:t>
      </w:r>
    </w:p>
    <w:p w14:paraId="79BEDEBD" w14:textId="77777777" w:rsidR="002020A9" w:rsidRPr="00E924C2" w:rsidRDefault="002020A9" w:rsidP="002622CC">
      <w:pPr>
        <w:pStyle w:val="a4"/>
        <w:numPr>
          <w:ilvl w:val="0"/>
          <w:numId w:val="13"/>
        </w:numPr>
        <w:spacing w:after="160" w:line="360" w:lineRule="auto"/>
        <w:rPr>
          <w:sz w:val="28"/>
          <w:szCs w:val="28"/>
        </w:rPr>
      </w:pPr>
      <w:r w:rsidRPr="00E924C2">
        <w:rPr>
          <w:sz w:val="28"/>
          <w:szCs w:val="28"/>
        </w:rPr>
        <w:lastRenderedPageBreak/>
        <w:t>доступ к сети Интернет</w:t>
      </w:r>
      <w:r>
        <w:rPr>
          <w:sz w:val="28"/>
          <w:szCs w:val="28"/>
          <w:lang w:val="en-US"/>
        </w:rPr>
        <w:t>;</w:t>
      </w:r>
    </w:p>
    <w:p w14:paraId="2A73EBD4" w14:textId="77777777" w:rsidR="002020A9" w:rsidRPr="00E924C2" w:rsidRDefault="002020A9" w:rsidP="002622CC">
      <w:pPr>
        <w:pStyle w:val="a4"/>
        <w:numPr>
          <w:ilvl w:val="0"/>
          <w:numId w:val="13"/>
        </w:numPr>
        <w:spacing w:after="160" w:line="360" w:lineRule="auto"/>
        <w:rPr>
          <w:sz w:val="28"/>
          <w:szCs w:val="28"/>
        </w:rPr>
      </w:pPr>
      <w:r w:rsidRPr="00E924C2">
        <w:rPr>
          <w:sz w:val="28"/>
          <w:szCs w:val="28"/>
        </w:rPr>
        <w:t>HDD 1ГБ</w:t>
      </w:r>
      <w:r>
        <w:rPr>
          <w:sz w:val="28"/>
          <w:szCs w:val="28"/>
          <w:lang w:val="en-US"/>
        </w:rPr>
        <w:t>;</w:t>
      </w:r>
    </w:p>
    <w:p w14:paraId="3C2ADE89" w14:textId="77777777" w:rsidR="002020A9" w:rsidRPr="00E924C2" w:rsidRDefault="002020A9" w:rsidP="002622CC">
      <w:pPr>
        <w:pStyle w:val="a4"/>
        <w:numPr>
          <w:ilvl w:val="0"/>
          <w:numId w:val="13"/>
        </w:numPr>
        <w:spacing w:after="160" w:line="360" w:lineRule="auto"/>
        <w:rPr>
          <w:sz w:val="28"/>
          <w:szCs w:val="28"/>
        </w:rPr>
      </w:pPr>
      <w:r w:rsidRPr="00E924C2">
        <w:rPr>
          <w:sz w:val="28"/>
          <w:szCs w:val="28"/>
        </w:rPr>
        <w:t>Браузер</w:t>
      </w:r>
      <w:r>
        <w:rPr>
          <w:sz w:val="28"/>
          <w:szCs w:val="28"/>
          <w:lang w:val="en-US"/>
        </w:rPr>
        <w:t>;</w:t>
      </w:r>
    </w:p>
    <w:p w14:paraId="53A8024A" w14:textId="77777777" w:rsidR="002020A9" w:rsidRPr="00E924C2" w:rsidRDefault="002020A9" w:rsidP="002622CC">
      <w:pPr>
        <w:pStyle w:val="a4"/>
        <w:numPr>
          <w:ilvl w:val="0"/>
          <w:numId w:val="13"/>
        </w:numPr>
        <w:spacing w:after="160" w:line="360" w:lineRule="auto"/>
        <w:rPr>
          <w:sz w:val="28"/>
          <w:szCs w:val="28"/>
        </w:rPr>
      </w:pPr>
      <w:r w:rsidRPr="00E924C2">
        <w:rPr>
          <w:sz w:val="28"/>
          <w:szCs w:val="28"/>
        </w:rPr>
        <w:t>встроенный видеоадаптер;</w:t>
      </w:r>
    </w:p>
    <w:p w14:paraId="6F6CA686" w14:textId="77777777" w:rsidR="002020A9" w:rsidRPr="00E924C2" w:rsidRDefault="002020A9" w:rsidP="002622CC">
      <w:pPr>
        <w:pStyle w:val="a4"/>
        <w:numPr>
          <w:ilvl w:val="0"/>
          <w:numId w:val="13"/>
        </w:numPr>
        <w:spacing w:after="160" w:line="360" w:lineRule="auto"/>
        <w:rPr>
          <w:sz w:val="28"/>
          <w:szCs w:val="28"/>
        </w:rPr>
      </w:pPr>
      <w:r w:rsidRPr="00E924C2">
        <w:rPr>
          <w:sz w:val="28"/>
          <w:szCs w:val="28"/>
        </w:rPr>
        <w:t>клавиатура, мышь;</w:t>
      </w:r>
    </w:p>
    <w:p w14:paraId="363D541F" w14:textId="77777777" w:rsidR="002020A9" w:rsidRPr="00E924C2" w:rsidRDefault="002020A9" w:rsidP="002622CC">
      <w:pPr>
        <w:pStyle w:val="a4"/>
        <w:numPr>
          <w:ilvl w:val="0"/>
          <w:numId w:val="13"/>
        </w:numPr>
        <w:spacing w:line="360" w:lineRule="auto"/>
        <w:jc w:val="both"/>
        <w:rPr>
          <w:sz w:val="28"/>
          <w:szCs w:val="28"/>
        </w:rPr>
      </w:pPr>
      <w:r w:rsidRPr="00E924C2">
        <w:rPr>
          <w:sz w:val="28"/>
          <w:szCs w:val="28"/>
        </w:rPr>
        <w:t xml:space="preserve">операционная система: </w:t>
      </w:r>
      <w:proofErr w:type="spellStart"/>
      <w:r w:rsidRPr="00E924C2">
        <w:rPr>
          <w:sz w:val="28"/>
          <w:szCs w:val="28"/>
        </w:rPr>
        <w:t>Window</w:t>
      </w:r>
      <w:proofErr w:type="spellEnd"/>
      <w:r>
        <w:rPr>
          <w:sz w:val="28"/>
          <w:szCs w:val="28"/>
          <w:lang w:val="en-US"/>
        </w:rPr>
        <w:t>s</w:t>
      </w:r>
      <w:r w:rsidRPr="00E924C2">
        <w:rPr>
          <w:sz w:val="28"/>
          <w:szCs w:val="28"/>
        </w:rPr>
        <w:t>.</w:t>
      </w:r>
    </w:p>
    <w:p w14:paraId="69D10366" w14:textId="77777777" w:rsidR="002020A9" w:rsidRPr="00123D44" w:rsidRDefault="002020A9" w:rsidP="002622CC">
      <w:pPr>
        <w:spacing w:line="360" w:lineRule="auto"/>
        <w:ind w:firstLine="851"/>
        <w:jc w:val="both"/>
        <w:rPr>
          <w:sz w:val="28"/>
          <w:szCs w:val="28"/>
        </w:rPr>
      </w:pPr>
      <w:r w:rsidRPr="00D00A80">
        <w:rPr>
          <w:sz w:val="28"/>
          <w:szCs w:val="28"/>
        </w:rPr>
        <w:t>Общий размер дисковой памяти, занимаемой информационной системой</w:t>
      </w:r>
      <w:r w:rsidRPr="00123D44">
        <w:rPr>
          <w:sz w:val="28"/>
          <w:szCs w:val="28"/>
        </w:rPr>
        <w:t xml:space="preserve">, составляет 100 МБ (рисунок </w:t>
      </w:r>
      <w:r w:rsidR="00CE4F0A">
        <w:rPr>
          <w:sz w:val="28"/>
          <w:szCs w:val="28"/>
        </w:rPr>
        <w:t>15</w:t>
      </w:r>
      <w:r w:rsidRPr="00123D44">
        <w:rPr>
          <w:sz w:val="28"/>
          <w:szCs w:val="28"/>
        </w:rPr>
        <w:t>).</w:t>
      </w:r>
    </w:p>
    <w:p w14:paraId="127C4D9A" w14:textId="77777777" w:rsidR="002020A9" w:rsidRPr="00123D44" w:rsidRDefault="00F55D3C" w:rsidP="002622CC">
      <w:pPr>
        <w:spacing w:line="360" w:lineRule="auto"/>
        <w:ind w:firstLine="851"/>
        <w:jc w:val="center"/>
        <w:rPr>
          <w:sz w:val="28"/>
          <w:szCs w:val="28"/>
        </w:rPr>
      </w:pPr>
      <w:r w:rsidRPr="00F55D3C">
        <w:rPr>
          <w:noProof/>
          <w:sz w:val="28"/>
          <w:szCs w:val="28"/>
        </w:rPr>
        <w:drawing>
          <wp:inline distT="0" distB="0" distL="0" distR="0" wp14:anchorId="3AB4721F" wp14:editId="378AF457">
            <wp:extent cx="2935997" cy="692331"/>
            <wp:effectExtent l="19050" t="19050" r="17145" b="1270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36040" cy="69234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B9D5DA" w14:textId="77777777" w:rsidR="002020A9" w:rsidRPr="00123D44" w:rsidRDefault="002020A9" w:rsidP="002622CC">
      <w:pPr>
        <w:spacing w:line="360" w:lineRule="auto"/>
        <w:jc w:val="center"/>
        <w:rPr>
          <w:sz w:val="28"/>
          <w:szCs w:val="28"/>
        </w:rPr>
      </w:pPr>
      <w:r w:rsidRPr="00123D44">
        <w:rPr>
          <w:sz w:val="28"/>
          <w:szCs w:val="28"/>
        </w:rPr>
        <w:t xml:space="preserve">Рисунок </w:t>
      </w:r>
      <w:r w:rsidR="00CE4F0A">
        <w:rPr>
          <w:sz w:val="28"/>
          <w:szCs w:val="28"/>
        </w:rPr>
        <w:t>15</w:t>
      </w:r>
      <w:r w:rsidRPr="00123D44">
        <w:rPr>
          <w:sz w:val="28"/>
          <w:szCs w:val="28"/>
        </w:rPr>
        <w:t xml:space="preserve"> – Объ</w:t>
      </w:r>
      <w:r>
        <w:rPr>
          <w:sz w:val="28"/>
          <w:szCs w:val="28"/>
        </w:rPr>
        <w:t>ё</w:t>
      </w:r>
      <w:r w:rsidRPr="00123D44">
        <w:rPr>
          <w:sz w:val="28"/>
          <w:szCs w:val="28"/>
        </w:rPr>
        <w:t>м дисковой памяти ИС</w:t>
      </w:r>
    </w:p>
    <w:p w14:paraId="054DDBEC" w14:textId="77777777" w:rsidR="002020A9" w:rsidRPr="00123D44" w:rsidRDefault="002020A9" w:rsidP="002622CC">
      <w:pPr>
        <w:spacing w:line="360" w:lineRule="auto"/>
        <w:ind w:firstLine="851"/>
        <w:jc w:val="both"/>
        <w:rPr>
          <w:sz w:val="28"/>
          <w:szCs w:val="28"/>
        </w:rPr>
      </w:pPr>
      <w:r w:rsidRPr="00123D44">
        <w:rPr>
          <w:sz w:val="28"/>
          <w:szCs w:val="28"/>
        </w:rPr>
        <w:t xml:space="preserve">Объем потребляемой ОЗУ составляет </w:t>
      </w:r>
      <w:r w:rsidRPr="006A1AEA">
        <w:rPr>
          <w:sz w:val="28"/>
          <w:szCs w:val="28"/>
        </w:rPr>
        <w:t>71680</w:t>
      </w:r>
      <w:r>
        <w:rPr>
          <w:sz w:val="28"/>
          <w:szCs w:val="28"/>
        </w:rPr>
        <w:t>К (что примерно равно 70Мб)</w:t>
      </w:r>
      <w:r w:rsidRPr="00123D44">
        <w:rPr>
          <w:sz w:val="28"/>
          <w:szCs w:val="28"/>
        </w:rPr>
        <w:t xml:space="preserve"> на одну вкладку в браузере </w:t>
      </w:r>
      <w:proofErr w:type="spellStart"/>
      <w:r w:rsidRPr="00123D44">
        <w:rPr>
          <w:sz w:val="28"/>
          <w:szCs w:val="28"/>
        </w:rPr>
        <w:t>Google</w:t>
      </w:r>
      <w:proofErr w:type="spellEnd"/>
      <w:r w:rsidRPr="00123D44">
        <w:rPr>
          <w:sz w:val="28"/>
          <w:szCs w:val="28"/>
        </w:rPr>
        <w:t xml:space="preserve"> </w:t>
      </w:r>
      <w:proofErr w:type="spellStart"/>
      <w:r w:rsidRPr="00123D44">
        <w:rPr>
          <w:sz w:val="28"/>
          <w:szCs w:val="28"/>
        </w:rPr>
        <w:t>Chrome</w:t>
      </w:r>
      <w:proofErr w:type="spellEnd"/>
      <w:r w:rsidRPr="00123D44">
        <w:rPr>
          <w:sz w:val="28"/>
          <w:szCs w:val="28"/>
        </w:rPr>
        <w:t xml:space="preserve"> (рисунок </w:t>
      </w:r>
      <w:r w:rsidR="00CE4F0A">
        <w:rPr>
          <w:sz w:val="28"/>
          <w:szCs w:val="28"/>
        </w:rPr>
        <w:t>16</w:t>
      </w:r>
      <w:r w:rsidRPr="00123D44">
        <w:rPr>
          <w:sz w:val="28"/>
          <w:szCs w:val="28"/>
        </w:rPr>
        <w:t>).</w:t>
      </w:r>
    </w:p>
    <w:p w14:paraId="16FAAA67" w14:textId="77777777" w:rsidR="002020A9" w:rsidRPr="00123D44" w:rsidRDefault="006D2C30" w:rsidP="002622CC">
      <w:pPr>
        <w:spacing w:line="360" w:lineRule="auto"/>
        <w:jc w:val="center"/>
        <w:rPr>
          <w:sz w:val="28"/>
          <w:szCs w:val="28"/>
        </w:rPr>
      </w:pPr>
      <w:r w:rsidRPr="006D2C30">
        <w:rPr>
          <w:noProof/>
          <w:sz w:val="28"/>
          <w:szCs w:val="28"/>
        </w:rPr>
        <w:drawing>
          <wp:inline distT="0" distB="0" distL="0" distR="0" wp14:anchorId="68CC88B7" wp14:editId="09A5CFE4">
            <wp:extent cx="4677428" cy="400106"/>
            <wp:effectExtent l="19050" t="19050" r="8890" b="190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40010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67F7B4" w14:textId="77777777" w:rsidR="002020A9" w:rsidRDefault="002020A9" w:rsidP="002622CC">
      <w:pPr>
        <w:spacing w:line="360" w:lineRule="auto"/>
        <w:jc w:val="center"/>
        <w:rPr>
          <w:sz w:val="28"/>
          <w:szCs w:val="28"/>
        </w:rPr>
      </w:pPr>
      <w:r w:rsidRPr="00123D44">
        <w:rPr>
          <w:sz w:val="28"/>
          <w:szCs w:val="28"/>
        </w:rPr>
        <w:t xml:space="preserve">Рисунок </w:t>
      </w:r>
      <w:r w:rsidR="00CE4F0A">
        <w:rPr>
          <w:sz w:val="28"/>
          <w:szCs w:val="28"/>
        </w:rPr>
        <w:t>16</w:t>
      </w:r>
      <w:r w:rsidRPr="00123D44">
        <w:rPr>
          <w:sz w:val="28"/>
          <w:szCs w:val="28"/>
        </w:rPr>
        <w:t xml:space="preserve"> – Потребляемая ОЗУ в </w:t>
      </w:r>
      <w:proofErr w:type="spellStart"/>
      <w:r w:rsidRPr="00123D44">
        <w:rPr>
          <w:sz w:val="28"/>
          <w:szCs w:val="28"/>
        </w:rPr>
        <w:t>Google</w:t>
      </w:r>
      <w:proofErr w:type="spellEnd"/>
      <w:r w:rsidRPr="00123D44">
        <w:rPr>
          <w:sz w:val="28"/>
          <w:szCs w:val="28"/>
        </w:rPr>
        <w:t xml:space="preserve"> </w:t>
      </w:r>
      <w:proofErr w:type="spellStart"/>
      <w:r w:rsidRPr="00123D44">
        <w:rPr>
          <w:sz w:val="28"/>
          <w:szCs w:val="28"/>
        </w:rPr>
        <w:t>Chrome</w:t>
      </w:r>
      <w:proofErr w:type="spellEnd"/>
    </w:p>
    <w:p w14:paraId="14967668" w14:textId="562DD605" w:rsidR="00DA2F7A" w:rsidRPr="003568B3" w:rsidRDefault="00DA2F7A" w:rsidP="002622C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рисунках 17 и 18 показан </w:t>
      </w:r>
      <w:r>
        <w:rPr>
          <w:sz w:val="28"/>
          <w:szCs w:val="28"/>
          <w:lang w:val="en-US"/>
        </w:rPr>
        <w:t>html</w:t>
      </w:r>
      <w:r w:rsidRPr="00DA2F7A">
        <w:rPr>
          <w:sz w:val="28"/>
          <w:szCs w:val="28"/>
        </w:rPr>
        <w:t xml:space="preserve"> </w:t>
      </w:r>
      <w:r>
        <w:rPr>
          <w:sz w:val="28"/>
          <w:szCs w:val="28"/>
        </w:rPr>
        <w:t>код главной страницы.</w:t>
      </w:r>
      <w:r w:rsidR="00ED47A2" w:rsidRPr="00ED47A2">
        <w:rPr>
          <w:sz w:val="28"/>
          <w:szCs w:val="28"/>
        </w:rPr>
        <w:t xml:space="preserve"> </w:t>
      </w:r>
      <w:r w:rsidR="00ED47A2">
        <w:rPr>
          <w:sz w:val="28"/>
          <w:szCs w:val="28"/>
        </w:rPr>
        <w:t>На ней находится лого, которое играет роль кнопки «Главная страница», кнопка «Авторизация»</w:t>
      </w:r>
      <w:r w:rsidR="003568B3" w:rsidRPr="003568B3">
        <w:rPr>
          <w:sz w:val="28"/>
          <w:szCs w:val="28"/>
        </w:rPr>
        <w:t xml:space="preserve"> </w:t>
      </w:r>
      <w:r w:rsidR="003568B3">
        <w:rPr>
          <w:sz w:val="28"/>
          <w:szCs w:val="28"/>
        </w:rPr>
        <w:t xml:space="preserve">и кнопка «Новости» форма подключена к файлу </w:t>
      </w:r>
      <w:r w:rsidR="003568B3">
        <w:rPr>
          <w:sz w:val="28"/>
          <w:szCs w:val="28"/>
          <w:lang w:val="en-US"/>
        </w:rPr>
        <w:t>header</w:t>
      </w:r>
      <w:r w:rsidR="003568B3" w:rsidRPr="003568B3">
        <w:rPr>
          <w:sz w:val="28"/>
          <w:szCs w:val="28"/>
        </w:rPr>
        <w:t>.</w:t>
      </w:r>
      <w:proofErr w:type="spellStart"/>
      <w:r w:rsidR="003568B3">
        <w:rPr>
          <w:sz w:val="28"/>
          <w:szCs w:val="28"/>
          <w:lang w:val="en-US"/>
        </w:rPr>
        <w:t>php</w:t>
      </w:r>
      <w:proofErr w:type="spellEnd"/>
      <w:proofErr w:type="gramStart"/>
      <w:r w:rsidR="003568B3" w:rsidRPr="003568B3">
        <w:rPr>
          <w:sz w:val="28"/>
          <w:szCs w:val="28"/>
        </w:rPr>
        <w:t>(</w:t>
      </w:r>
      <w:r w:rsidR="003568B3">
        <w:rPr>
          <w:sz w:val="28"/>
          <w:szCs w:val="28"/>
        </w:rPr>
        <w:t xml:space="preserve"> </w:t>
      </w:r>
      <w:proofErr w:type="gramEnd"/>
      <w:r w:rsidR="003568B3">
        <w:rPr>
          <w:sz w:val="28"/>
          <w:szCs w:val="28"/>
        </w:rPr>
        <w:t xml:space="preserve">в нем подключены стили </w:t>
      </w:r>
      <w:proofErr w:type="spellStart"/>
      <w:r w:rsidR="003568B3">
        <w:rPr>
          <w:sz w:val="28"/>
          <w:szCs w:val="28"/>
          <w:lang w:val="en-US"/>
        </w:rPr>
        <w:t>css</w:t>
      </w:r>
      <w:proofErr w:type="spellEnd"/>
      <w:r w:rsidR="003568B3" w:rsidRPr="003568B3">
        <w:rPr>
          <w:sz w:val="28"/>
          <w:szCs w:val="28"/>
        </w:rPr>
        <w:t xml:space="preserve">) </w:t>
      </w:r>
      <w:r w:rsidR="003568B3">
        <w:rPr>
          <w:sz w:val="28"/>
          <w:szCs w:val="28"/>
        </w:rPr>
        <w:t xml:space="preserve">и </w:t>
      </w:r>
      <w:r w:rsidR="003568B3">
        <w:rPr>
          <w:sz w:val="28"/>
          <w:szCs w:val="28"/>
          <w:lang w:val="en-US"/>
        </w:rPr>
        <w:t>Services</w:t>
      </w:r>
      <w:r w:rsidR="003568B3" w:rsidRPr="003568B3">
        <w:rPr>
          <w:sz w:val="28"/>
          <w:szCs w:val="28"/>
        </w:rPr>
        <w:t>.</w:t>
      </w:r>
      <w:r w:rsidR="003568B3">
        <w:rPr>
          <w:sz w:val="28"/>
          <w:szCs w:val="28"/>
          <w:lang w:val="en-US"/>
        </w:rPr>
        <w:t>php</w:t>
      </w:r>
      <w:r w:rsidR="003568B3" w:rsidRPr="003568B3">
        <w:rPr>
          <w:sz w:val="28"/>
          <w:szCs w:val="28"/>
        </w:rPr>
        <w:t>(</w:t>
      </w:r>
      <w:r w:rsidR="003568B3">
        <w:rPr>
          <w:sz w:val="28"/>
          <w:szCs w:val="28"/>
        </w:rPr>
        <w:t xml:space="preserve">в нем связь с таблицей </w:t>
      </w:r>
      <w:r w:rsidR="003568B3">
        <w:rPr>
          <w:sz w:val="28"/>
          <w:szCs w:val="28"/>
          <w:lang w:val="en-US"/>
        </w:rPr>
        <w:t>services</w:t>
      </w:r>
      <w:r w:rsidR="003568B3" w:rsidRPr="003568B3">
        <w:rPr>
          <w:sz w:val="28"/>
          <w:szCs w:val="28"/>
        </w:rPr>
        <w:t xml:space="preserve">) </w:t>
      </w:r>
      <w:r w:rsidR="003568B3">
        <w:rPr>
          <w:sz w:val="28"/>
          <w:szCs w:val="28"/>
        </w:rPr>
        <w:t xml:space="preserve">к которому подключена форма и из которого осуществляется вывод данных из </w:t>
      </w:r>
      <w:proofErr w:type="spellStart"/>
      <w:r w:rsidR="003568B3">
        <w:rPr>
          <w:sz w:val="28"/>
          <w:szCs w:val="28"/>
        </w:rPr>
        <w:t>бд</w:t>
      </w:r>
      <w:proofErr w:type="spellEnd"/>
      <w:r w:rsidR="003568B3">
        <w:rPr>
          <w:sz w:val="28"/>
          <w:szCs w:val="28"/>
        </w:rPr>
        <w:t>.</w:t>
      </w:r>
    </w:p>
    <w:p w14:paraId="6B49283B" w14:textId="77777777" w:rsidR="00CE4F0A" w:rsidRDefault="00CE4F0A" w:rsidP="00712955">
      <w:pPr>
        <w:spacing w:after="160" w:line="360" w:lineRule="auto"/>
        <w:jc w:val="center"/>
      </w:pPr>
      <w:r w:rsidRPr="00CE4F0A">
        <w:rPr>
          <w:noProof/>
        </w:rPr>
        <w:drawing>
          <wp:inline distT="0" distB="0" distL="0" distR="0" wp14:anchorId="39251786" wp14:editId="348BAB7C">
            <wp:extent cx="5445456" cy="2042959"/>
            <wp:effectExtent l="19050" t="19050" r="22225" b="146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61938" cy="204914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993EF7" w14:textId="77777777" w:rsidR="00CE4F0A" w:rsidRDefault="00CE4F0A" w:rsidP="002622CC">
      <w:pPr>
        <w:spacing w:after="160" w:line="360" w:lineRule="auto"/>
        <w:jc w:val="center"/>
        <w:rPr>
          <w:sz w:val="28"/>
        </w:rPr>
      </w:pPr>
      <w:r w:rsidRPr="00CE4F0A">
        <w:rPr>
          <w:sz w:val="28"/>
        </w:rPr>
        <w:t>Рисунок</w:t>
      </w:r>
      <w:r>
        <w:t xml:space="preserve"> </w:t>
      </w:r>
      <w:r>
        <w:rPr>
          <w:sz w:val="28"/>
        </w:rPr>
        <w:t xml:space="preserve">17 – 1 часть </w:t>
      </w:r>
      <w:r>
        <w:rPr>
          <w:sz w:val="28"/>
          <w:lang w:val="en-US"/>
        </w:rPr>
        <w:t>HTML</w:t>
      </w:r>
      <w:r w:rsidRPr="00CE4F0A">
        <w:rPr>
          <w:sz w:val="28"/>
        </w:rPr>
        <w:t xml:space="preserve"> </w:t>
      </w:r>
      <w:r>
        <w:rPr>
          <w:sz w:val="28"/>
        </w:rPr>
        <w:t>кода главной страницы</w:t>
      </w:r>
    </w:p>
    <w:p w14:paraId="42117A59" w14:textId="77777777" w:rsidR="00CE4F0A" w:rsidRDefault="00CE4F0A" w:rsidP="002622CC">
      <w:pPr>
        <w:spacing w:after="160" w:line="360" w:lineRule="auto"/>
        <w:jc w:val="center"/>
        <w:rPr>
          <w:sz w:val="28"/>
        </w:rPr>
      </w:pPr>
      <w:r w:rsidRPr="00CE4F0A">
        <w:rPr>
          <w:noProof/>
          <w:sz w:val="28"/>
        </w:rPr>
        <w:lastRenderedPageBreak/>
        <w:drawing>
          <wp:inline distT="0" distB="0" distL="0" distR="0" wp14:anchorId="41BC0E0B" wp14:editId="667382F3">
            <wp:extent cx="6152515" cy="3383280"/>
            <wp:effectExtent l="19050" t="19050" r="19685" b="266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8328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8F8279" w14:textId="77777777" w:rsidR="00CE4F0A" w:rsidRDefault="00CE4F0A" w:rsidP="002622CC">
      <w:pPr>
        <w:spacing w:after="160" w:line="360" w:lineRule="auto"/>
        <w:jc w:val="center"/>
      </w:pPr>
      <w:r w:rsidRPr="00CE4F0A">
        <w:rPr>
          <w:sz w:val="28"/>
        </w:rPr>
        <w:t>Рисунок</w:t>
      </w:r>
      <w:r>
        <w:t xml:space="preserve"> </w:t>
      </w:r>
      <w:r>
        <w:rPr>
          <w:sz w:val="28"/>
        </w:rPr>
        <w:t xml:space="preserve">18 – 2 часть </w:t>
      </w:r>
      <w:r>
        <w:rPr>
          <w:sz w:val="28"/>
          <w:lang w:val="en-US"/>
        </w:rPr>
        <w:t>HTML</w:t>
      </w:r>
      <w:r w:rsidRPr="00CE4F0A">
        <w:rPr>
          <w:sz w:val="28"/>
        </w:rPr>
        <w:t xml:space="preserve"> </w:t>
      </w:r>
      <w:r>
        <w:rPr>
          <w:sz w:val="28"/>
        </w:rPr>
        <w:t>кода главной страницы</w:t>
      </w:r>
      <w:r>
        <w:t xml:space="preserve"> </w:t>
      </w:r>
    </w:p>
    <w:p w14:paraId="238D2324" w14:textId="77777777" w:rsidR="00CE4F0A" w:rsidRDefault="00DA2F7A" w:rsidP="002622C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На рисунке</w:t>
      </w:r>
      <w:r w:rsidR="00CE4F0A">
        <w:rPr>
          <w:sz w:val="28"/>
          <w:szCs w:val="28"/>
        </w:rPr>
        <w:t xml:space="preserve"> </w:t>
      </w:r>
      <w:r>
        <w:rPr>
          <w:sz w:val="28"/>
          <w:szCs w:val="28"/>
        </w:rPr>
        <w:t>1</w:t>
      </w:r>
      <w:r w:rsidR="00CE4F0A">
        <w:rPr>
          <w:sz w:val="28"/>
          <w:szCs w:val="28"/>
        </w:rPr>
        <w:t>9</w:t>
      </w:r>
      <w:r w:rsidR="00CE4F0A" w:rsidRPr="00551488">
        <w:rPr>
          <w:sz w:val="28"/>
          <w:szCs w:val="28"/>
        </w:rPr>
        <w:t xml:space="preserve"> изображён результат создания</w:t>
      </w:r>
      <w:r w:rsidR="00CE4F0A">
        <w:rPr>
          <w:sz w:val="28"/>
          <w:szCs w:val="28"/>
        </w:rPr>
        <w:t xml:space="preserve"> </w:t>
      </w:r>
      <w:r>
        <w:rPr>
          <w:sz w:val="28"/>
          <w:szCs w:val="28"/>
        </w:rPr>
        <w:t>главной страницы</w:t>
      </w:r>
      <w:r w:rsidR="00CE4F0A" w:rsidRPr="00551488">
        <w:rPr>
          <w:sz w:val="28"/>
          <w:szCs w:val="28"/>
        </w:rPr>
        <w:t>.</w:t>
      </w:r>
    </w:p>
    <w:p w14:paraId="7889E4FB" w14:textId="77777777" w:rsidR="00DA2F7A" w:rsidRDefault="00DA2F7A" w:rsidP="002622CC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360" w:lineRule="auto"/>
        <w:jc w:val="both"/>
      </w:pPr>
      <w:r w:rsidRPr="00DA2F7A">
        <w:rPr>
          <w:noProof/>
        </w:rPr>
        <w:drawing>
          <wp:inline distT="0" distB="0" distL="0" distR="0" wp14:anchorId="7873A500" wp14:editId="078DF374">
            <wp:extent cx="6152515" cy="1571625"/>
            <wp:effectExtent l="19050" t="19050" r="19685" b="285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5716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226745" w14:textId="77777777" w:rsidR="00DA2F7A" w:rsidRPr="00776F16" w:rsidRDefault="00DA2F7A" w:rsidP="002622CC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360" w:lineRule="auto"/>
        <w:jc w:val="center"/>
      </w:pPr>
    </w:p>
    <w:p w14:paraId="0BE0A619" w14:textId="657E1115" w:rsidR="00DA2F7A" w:rsidRDefault="00DA2F7A" w:rsidP="002622CC">
      <w:pPr>
        <w:spacing w:after="160" w:line="360" w:lineRule="auto"/>
        <w:jc w:val="center"/>
      </w:pPr>
      <w:r w:rsidRPr="00CE4F0A">
        <w:rPr>
          <w:sz w:val="28"/>
        </w:rPr>
        <w:t>Рисунок</w:t>
      </w:r>
      <w:r>
        <w:t xml:space="preserve"> </w:t>
      </w:r>
      <w:r>
        <w:rPr>
          <w:sz w:val="28"/>
        </w:rPr>
        <w:t xml:space="preserve">19 – </w:t>
      </w:r>
      <w:r w:rsidR="00DE364E">
        <w:rPr>
          <w:sz w:val="28"/>
        </w:rPr>
        <w:t>Р</w:t>
      </w:r>
      <w:r>
        <w:rPr>
          <w:sz w:val="28"/>
        </w:rPr>
        <w:t xml:space="preserve">езультат </w:t>
      </w:r>
      <w:r>
        <w:rPr>
          <w:sz w:val="28"/>
          <w:lang w:val="en-US"/>
        </w:rPr>
        <w:t>HTML</w:t>
      </w:r>
      <w:r w:rsidRPr="00CE4F0A">
        <w:rPr>
          <w:sz w:val="28"/>
        </w:rPr>
        <w:t xml:space="preserve"> </w:t>
      </w:r>
      <w:r>
        <w:rPr>
          <w:sz w:val="28"/>
        </w:rPr>
        <w:t>кода главной страницы</w:t>
      </w:r>
    </w:p>
    <w:p w14:paraId="4450D35D" w14:textId="77777777" w:rsidR="00DA2F7A" w:rsidRPr="00DA2F7A" w:rsidRDefault="00DA2F7A" w:rsidP="002622CC">
      <w:pPr>
        <w:spacing w:line="360" w:lineRule="auto"/>
        <w:ind w:firstLine="851"/>
        <w:jc w:val="both"/>
        <w:rPr>
          <w:sz w:val="28"/>
        </w:rPr>
      </w:pPr>
      <w:r w:rsidRPr="00DA2F7A">
        <w:rPr>
          <w:sz w:val="28"/>
        </w:rPr>
        <w:t>На рисунках</w:t>
      </w:r>
      <w:r>
        <w:rPr>
          <w:sz w:val="28"/>
        </w:rPr>
        <w:t xml:space="preserve"> 20 и 21 изображен </w:t>
      </w:r>
      <w:r>
        <w:rPr>
          <w:sz w:val="28"/>
          <w:lang w:val="en-US"/>
        </w:rPr>
        <w:t>html</w:t>
      </w:r>
      <w:r w:rsidRPr="00DA2F7A">
        <w:rPr>
          <w:sz w:val="28"/>
        </w:rPr>
        <w:t xml:space="preserve"> </w:t>
      </w:r>
      <w:r>
        <w:rPr>
          <w:sz w:val="28"/>
        </w:rPr>
        <w:t xml:space="preserve">код страницы </w:t>
      </w:r>
      <w:r w:rsidRPr="00DA2F7A">
        <w:rPr>
          <w:sz w:val="28"/>
          <w:szCs w:val="28"/>
        </w:rPr>
        <w:t>авторизации</w:t>
      </w:r>
      <w:r>
        <w:rPr>
          <w:sz w:val="28"/>
        </w:rPr>
        <w:t>.</w:t>
      </w:r>
    </w:p>
    <w:p w14:paraId="6BC97F28" w14:textId="77777777" w:rsidR="002622CC" w:rsidRDefault="00DA2F7A" w:rsidP="002622CC">
      <w:pPr>
        <w:spacing w:after="160" w:line="360" w:lineRule="auto"/>
        <w:jc w:val="center"/>
      </w:pPr>
      <w:r w:rsidRPr="00DA2F7A">
        <w:rPr>
          <w:noProof/>
        </w:rPr>
        <w:lastRenderedPageBreak/>
        <w:drawing>
          <wp:inline distT="0" distB="0" distL="0" distR="0" wp14:anchorId="6BC165C1" wp14:editId="75699B4A">
            <wp:extent cx="6152515" cy="2246630"/>
            <wp:effectExtent l="19050" t="19050" r="19685" b="203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24663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2C2022B6" w14:textId="77777777" w:rsidR="002622CC" w:rsidRDefault="002622CC" w:rsidP="002622CC">
      <w:pPr>
        <w:spacing w:after="160" w:line="360" w:lineRule="auto"/>
        <w:jc w:val="center"/>
        <w:rPr>
          <w:sz w:val="28"/>
          <w:szCs w:val="28"/>
        </w:rPr>
      </w:pPr>
      <w:r w:rsidRPr="00DA2F7A">
        <w:rPr>
          <w:sz w:val="28"/>
          <w:szCs w:val="28"/>
        </w:rPr>
        <w:t>Рисунок 2</w:t>
      </w:r>
      <w:r>
        <w:rPr>
          <w:sz w:val="28"/>
          <w:szCs w:val="28"/>
        </w:rPr>
        <w:t>0</w:t>
      </w:r>
      <w:r w:rsidRPr="00DA2F7A">
        <w:rPr>
          <w:sz w:val="28"/>
          <w:szCs w:val="28"/>
        </w:rPr>
        <w:t xml:space="preserve"> – </w:t>
      </w:r>
      <w:r>
        <w:rPr>
          <w:sz w:val="28"/>
          <w:szCs w:val="28"/>
        </w:rPr>
        <w:t>1</w:t>
      </w:r>
      <w:r w:rsidRPr="00DA2F7A">
        <w:rPr>
          <w:sz w:val="28"/>
          <w:szCs w:val="28"/>
        </w:rPr>
        <w:t xml:space="preserve"> часть </w:t>
      </w:r>
      <w:r w:rsidRPr="00DA2F7A">
        <w:rPr>
          <w:sz w:val="28"/>
          <w:szCs w:val="28"/>
          <w:lang w:val="en-US"/>
        </w:rPr>
        <w:t>HTML</w:t>
      </w:r>
      <w:r w:rsidRPr="00DA2F7A">
        <w:rPr>
          <w:sz w:val="28"/>
          <w:szCs w:val="28"/>
        </w:rPr>
        <w:t xml:space="preserve"> кода страницы  авторизации</w:t>
      </w:r>
    </w:p>
    <w:p w14:paraId="67E05949" w14:textId="77777777" w:rsidR="002020A9" w:rsidRPr="00DA2F7A" w:rsidRDefault="00DA2F7A" w:rsidP="002622CC">
      <w:pPr>
        <w:spacing w:after="160" w:line="360" w:lineRule="auto"/>
        <w:rPr>
          <w:sz w:val="28"/>
        </w:rPr>
      </w:pPr>
      <w:r w:rsidRPr="00DA2F7A">
        <w:rPr>
          <w:noProof/>
          <w:sz w:val="28"/>
        </w:rPr>
        <w:drawing>
          <wp:inline distT="0" distB="0" distL="0" distR="0" wp14:anchorId="6F776196" wp14:editId="51E7B37F">
            <wp:extent cx="6152515" cy="2895600"/>
            <wp:effectExtent l="19050" t="19050" r="19685" b="190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956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CE3610" w14:textId="77777777" w:rsidR="002020A9" w:rsidRDefault="00DA2F7A" w:rsidP="002622CC">
      <w:pPr>
        <w:spacing w:after="160" w:line="360" w:lineRule="auto"/>
        <w:jc w:val="center"/>
        <w:rPr>
          <w:sz w:val="28"/>
          <w:szCs w:val="28"/>
        </w:rPr>
      </w:pPr>
      <w:r w:rsidRPr="00DA2F7A">
        <w:rPr>
          <w:sz w:val="28"/>
          <w:szCs w:val="28"/>
        </w:rPr>
        <w:t xml:space="preserve">Рисунок 21 – 2 часть </w:t>
      </w:r>
      <w:r w:rsidRPr="00DA2F7A">
        <w:rPr>
          <w:sz w:val="28"/>
          <w:szCs w:val="28"/>
          <w:lang w:val="en-US"/>
        </w:rPr>
        <w:t>HTML</w:t>
      </w:r>
      <w:r w:rsidRPr="00DA2F7A">
        <w:rPr>
          <w:sz w:val="28"/>
          <w:szCs w:val="28"/>
        </w:rPr>
        <w:t xml:space="preserve"> кода страницы  авторизации</w:t>
      </w:r>
    </w:p>
    <w:p w14:paraId="15FCD6E9" w14:textId="77777777" w:rsidR="00DA2F7A" w:rsidRDefault="00DA2F7A" w:rsidP="002622C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На рисунке 22</w:t>
      </w:r>
      <w:r w:rsidRPr="00551488">
        <w:rPr>
          <w:sz w:val="28"/>
          <w:szCs w:val="28"/>
        </w:rPr>
        <w:t xml:space="preserve"> изображён результат создания</w:t>
      </w:r>
      <w:r>
        <w:rPr>
          <w:sz w:val="28"/>
          <w:szCs w:val="28"/>
        </w:rPr>
        <w:t xml:space="preserve"> страницы авторизации</w:t>
      </w:r>
      <w:r w:rsidRPr="00551488">
        <w:rPr>
          <w:sz w:val="28"/>
          <w:szCs w:val="28"/>
        </w:rPr>
        <w:t>.</w:t>
      </w:r>
    </w:p>
    <w:p w14:paraId="1FCD6CFB" w14:textId="77777777" w:rsidR="00DA2F7A" w:rsidRDefault="00DA2F7A" w:rsidP="002622CC">
      <w:pPr>
        <w:spacing w:after="160" w:line="360" w:lineRule="auto"/>
        <w:rPr>
          <w:sz w:val="28"/>
        </w:rPr>
      </w:pPr>
      <w:r w:rsidRPr="00DA2F7A">
        <w:rPr>
          <w:noProof/>
          <w:sz w:val="28"/>
        </w:rPr>
        <w:drawing>
          <wp:inline distT="0" distB="0" distL="0" distR="0" wp14:anchorId="40DE00A7" wp14:editId="1FCBE7A1">
            <wp:extent cx="6152515" cy="1539875"/>
            <wp:effectExtent l="19050" t="19050" r="19685" b="222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53987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DAA5D6" w14:textId="77777777" w:rsidR="00F553E5" w:rsidRDefault="00F553E5" w:rsidP="002622CC">
      <w:pPr>
        <w:spacing w:after="160" w:line="360" w:lineRule="auto"/>
        <w:jc w:val="center"/>
        <w:rPr>
          <w:sz w:val="28"/>
          <w:szCs w:val="28"/>
        </w:rPr>
      </w:pPr>
      <w:r w:rsidRPr="00DA2F7A">
        <w:rPr>
          <w:sz w:val="28"/>
          <w:szCs w:val="28"/>
        </w:rPr>
        <w:t xml:space="preserve">Рисунок 21 – </w:t>
      </w:r>
      <w:r>
        <w:rPr>
          <w:sz w:val="28"/>
        </w:rPr>
        <w:t>результат</w:t>
      </w:r>
      <w:r>
        <w:rPr>
          <w:sz w:val="28"/>
          <w:szCs w:val="28"/>
        </w:rPr>
        <w:t xml:space="preserve"> </w:t>
      </w:r>
      <w:r w:rsidRPr="00DA2F7A">
        <w:rPr>
          <w:sz w:val="28"/>
          <w:szCs w:val="28"/>
          <w:lang w:val="en-US"/>
        </w:rPr>
        <w:t>HTML</w:t>
      </w:r>
      <w:r w:rsidRPr="00DA2F7A">
        <w:rPr>
          <w:sz w:val="28"/>
          <w:szCs w:val="28"/>
        </w:rPr>
        <w:t xml:space="preserve"> кода страницы  авторизации</w:t>
      </w:r>
    </w:p>
    <w:p w14:paraId="2D18D59D" w14:textId="77777777" w:rsidR="00DA2F7A" w:rsidRPr="00DA2F7A" w:rsidRDefault="00DA2F7A" w:rsidP="002622CC">
      <w:pPr>
        <w:spacing w:line="360" w:lineRule="auto"/>
        <w:ind w:firstLine="851"/>
        <w:jc w:val="both"/>
        <w:rPr>
          <w:sz w:val="28"/>
        </w:rPr>
      </w:pPr>
      <w:r w:rsidRPr="00DA2F7A">
        <w:rPr>
          <w:sz w:val="28"/>
        </w:rPr>
        <w:t>На рисунках</w:t>
      </w:r>
      <w:r>
        <w:rPr>
          <w:sz w:val="28"/>
        </w:rPr>
        <w:t xml:space="preserve"> 23 и 24 изображен </w:t>
      </w:r>
      <w:r>
        <w:rPr>
          <w:sz w:val="28"/>
          <w:lang w:val="en-US"/>
        </w:rPr>
        <w:t>html</w:t>
      </w:r>
      <w:r w:rsidRPr="00DA2F7A">
        <w:rPr>
          <w:sz w:val="28"/>
        </w:rPr>
        <w:t xml:space="preserve"> </w:t>
      </w:r>
      <w:r>
        <w:rPr>
          <w:sz w:val="28"/>
        </w:rPr>
        <w:t>код страницы регистрации.</w:t>
      </w:r>
    </w:p>
    <w:p w14:paraId="2CC7BDD4" w14:textId="77777777" w:rsidR="00DA2F7A" w:rsidRDefault="00DA2F7A" w:rsidP="002622CC">
      <w:pPr>
        <w:spacing w:after="160" w:line="360" w:lineRule="auto"/>
        <w:rPr>
          <w:sz w:val="28"/>
        </w:rPr>
      </w:pPr>
      <w:r w:rsidRPr="00DA2F7A">
        <w:rPr>
          <w:noProof/>
          <w:sz w:val="28"/>
        </w:rPr>
        <w:lastRenderedPageBreak/>
        <w:drawing>
          <wp:inline distT="0" distB="0" distL="0" distR="0" wp14:anchorId="6C81C09C" wp14:editId="48C7188F">
            <wp:extent cx="6152515" cy="2282825"/>
            <wp:effectExtent l="19050" t="19050" r="19685" b="222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2828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CA4709" w14:textId="77777777" w:rsidR="00DA2F7A" w:rsidRDefault="00DA2F7A" w:rsidP="002622CC">
      <w:pPr>
        <w:spacing w:after="160" w:line="360" w:lineRule="auto"/>
        <w:jc w:val="center"/>
        <w:rPr>
          <w:sz w:val="28"/>
          <w:szCs w:val="28"/>
        </w:rPr>
      </w:pPr>
      <w:r w:rsidRPr="00DA2F7A">
        <w:rPr>
          <w:sz w:val="28"/>
          <w:szCs w:val="28"/>
        </w:rPr>
        <w:t>Рисунок 2</w:t>
      </w:r>
      <w:r>
        <w:rPr>
          <w:sz w:val="28"/>
          <w:szCs w:val="28"/>
        </w:rPr>
        <w:t>3</w:t>
      </w:r>
      <w:r w:rsidRPr="00DA2F7A">
        <w:rPr>
          <w:sz w:val="28"/>
          <w:szCs w:val="28"/>
        </w:rPr>
        <w:t xml:space="preserve"> – </w:t>
      </w:r>
      <w:r>
        <w:rPr>
          <w:sz w:val="28"/>
          <w:szCs w:val="28"/>
        </w:rPr>
        <w:t>1</w:t>
      </w:r>
      <w:r w:rsidRPr="00DA2F7A">
        <w:rPr>
          <w:sz w:val="28"/>
          <w:szCs w:val="28"/>
        </w:rPr>
        <w:t xml:space="preserve"> часть </w:t>
      </w:r>
      <w:r w:rsidRPr="00DA2F7A">
        <w:rPr>
          <w:sz w:val="28"/>
          <w:szCs w:val="28"/>
          <w:lang w:val="en-US"/>
        </w:rPr>
        <w:t>HTML</w:t>
      </w:r>
      <w:r w:rsidRPr="00DA2F7A">
        <w:rPr>
          <w:sz w:val="28"/>
          <w:szCs w:val="28"/>
        </w:rPr>
        <w:t xml:space="preserve"> кода страницы  </w:t>
      </w:r>
      <w:r>
        <w:rPr>
          <w:sz w:val="28"/>
        </w:rPr>
        <w:t>регистрации</w:t>
      </w:r>
    </w:p>
    <w:p w14:paraId="3C13CFA7" w14:textId="77777777" w:rsidR="00F553E5" w:rsidRDefault="00DA2F7A" w:rsidP="002622CC">
      <w:pPr>
        <w:spacing w:after="160" w:line="360" w:lineRule="auto"/>
        <w:jc w:val="center"/>
        <w:rPr>
          <w:sz w:val="28"/>
        </w:rPr>
      </w:pPr>
      <w:r w:rsidRPr="00DA2F7A">
        <w:rPr>
          <w:noProof/>
          <w:sz w:val="28"/>
        </w:rPr>
        <w:drawing>
          <wp:inline distT="0" distB="0" distL="0" distR="0" wp14:anchorId="1905F168" wp14:editId="140AD2E3">
            <wp:extent cx="5969726" cy="2479941"/>
            <wp:effectExtent l="19050" t="19050" r="12065" b="158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57354" cy="247480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DA2F7A">
        <w:rPr>
          <w:sz w:val="28"/>
        </w:rPr>
        <w:t xml:space="preserve"> </w:t>
      </w:r>
    </w:p>
    <w:p w14:paraId="5F121A06" w14:textId="77777777" w:rsidR="00F553E5" w:rsidRDefault="00F553E5" w:rsidP="002622CC">
      <w:pPr>
        <w:spacing w:after="160" w:line="360" w:lineRule="auto"/>
        <w:jc w:val="center"/>
        <w:rPr>
          <w:sz w:val="28"/>
        </w:rPr>
      </w:pPr>
      <w:r w:rsidRPr="00DA2F7A">
        <w:rPr>
          <w:sz w:val="28"/>
          <w:szCs w:val="28"/>
        </w:rPr>
        <w:t>Рисунок 2</w:t>
      </w:r>
      <w:r>
        <w:rPr>
          <w:sz w:val="28"/>
          <w:szCs w:val="28"/>
        </w:rPr>
        <w:t>4</w:t>
      </w:r>
      <w:r w:rsidRPr="00DA2F7A">
        <w:rPr>
          <w:sz w:val="28"/>
          <w:szCs w:val="28"/>
        </w:rPr>
        <w:t xml:space="preserve"> – </w:t>
      </w:r>
      <w:r>
        <w:rPr>
          <w:sz w:val="28"/>
          <w:szCs w:val="28"/>
        </w:rPr>
        <w:t>2</w:t>
      </w:r>
      <w:r w:rsidRPr="00DA2F7A">
        <w:rPr>
          <w:sz w:val="28"/>
          <w:szCs w:val="28"/>
        </w:rPr>
        <w:t xml:space="preserve"> часть </w:t>
      </w:r>
      <w:r w:rsidRPr="00DA2F7A">
        <w:rPr>
          <w:sz w:val="28"/>
          <w:szCs w:val="28"/>
          <w:lang w:val="en-US"/>
        </w:rPr>
        <w:t>HTML</w:t>
      </w:r>
      <w:r w:rsidRPr="00DA2F7A">
        <w:rPr>
          <w:sz w:val="28"/>
          <w:szCs w:val="28"/>
        </w:rPr>
        <w:t xml:space="preserve"> кода страницы  </w:t>
      </w:r>
      <w:r>
        <w:rPr>
          <w:sz w:val="28"/>
        </w:rPr>
        <w:t>регистрации</w:t>
      </w:r>
    </w:p>
    <w:p w14:paraId="547D48A5" w14:textId="77777777" w:rsidR="00BF4D9B" w:rsidRDefault="00BF4D9B" w:rsidP="002622C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На рисунке 25</w:t>
      </w:r>
      <w:r w:rsidRPr="00551488">
        <w:rPr>
          <w:sz w:val="28"/>
          <w:szCs w:val="28"/>
        </w:rPr>
        <w:t xml:space="preserve"> изображён результат создания</w:t>
      </w:r>
      <w:r>
        <w:rPr>
          <w:sz w:val="28"/>
          <w:szCs w:val="28"/>
        </w:rPr>
        <w:t xml:space="preserve"> страницы </w:t>
      </w:r>
      <w:r>
        <w:rPr>
          <w:sz w:val="28"/>
        </w:rPr>
        <w:t>регистрации</w:t>
      </w:r>
      <w:r w:rsidRPr="00551488">
        <w:rPr>
          <w:sz w:val="28"/>
          <w:szCs w:val="28"/>
        </w:rPr>
        <w:t>.</w:t>
      </w:r>
    </w:p>
    <w:p w14:paraId="6558D46E" w14:textId="77777777" w:rsidR="00F553E5" w:rsidRDefault="00F553E5" w:rsidP="002622CC">
      <w:pPr>
        <w:spacing w:after="160" w:line="360" w:lineRule="auto"/>
        <w:jc w:val="center"/>
        <w:rPr>
          <w:sz w:val="28"/>
        </w:rPr>
      </w:pPr>
      <w:r w:rsidRPr="00F553E5">
        <w:rPr>
          <w:noProof/>
          <w:sz w:val="28"/>
        </w:rPr>
        <w:drawing>
          <wp:inline distT="0" distB="0" distL="0" distR="0" wp14:anchorId="7E491977" wp14:editId="5562E39D">
            <wp:extent cx="6152515" cy="1490980"/>
            <wp:effectExtent l="19050" t="19050" r="19685" b="139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49098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DA6EC8" w14:textId="77777777" w:rsidR="00F553E5" w:rsidRDefault="00F553E5" w:rsidP="002622CC">
      <w:pPr>
        <w:spacing w:after="160" w:line="360" w:lineRule="auto"/>
        <w:jc w:val="center"/>
        <w:rPr>
          <w:sz w:val="28"/>
          <w:szCs w:val="28"/>
        </w:rPr>
      </w:pPr>
      <w:r w:rsidRPr="00DA2F7A">
        <w:rPr>
          <w:sz w:val="28"/>
          <w:szCs w:val="28"/>
        </w:rPr>
        <w:t>Рисунок 2</w:t>
      </w:r>
      <w:r>
        <w:rPr>
          <w:sz w:val="28"/>
          <w:szCs w:val="28"/>
        </w:rPr>
        <w:t>5</w:t>
      </w:r>
      <w:r w:rsidRPr="00DA2F7A">
        <w:rPr>
          <w:sz w:val="28"/>
          <w:szCs w:val="28"/>
        </w:rPr>
        <w:t xml:space="preserve"> – </w:t>
      </w:r>
      <w:r>
        <w:rPr>
          <w:sz w:val="28"/>
        </w:rPr>
        <w:t>результат</w:t>
      </w:r>
      <w:r>
        <w:rPr>
          <w:sz w:val="28"/>
          <w:szCs w:val="28"/>
        </w:rPr>
        <w:t xml:space="preserve"> </w:t>
      </w:r>
      <w:r w:rsidRPr="00DA2F7A">
        <w:rPr>
          <w:sz w:val="28"/>
          <w:szCs w:val="28"/>
          <w:lang w:val="en-US"/>
        </w:rPr>
        <w:t>HTML</w:t>
      </w:r>
      <w:r w:rsidRPr="00DA2F7A">
        <w:rPr>
          <w:sz w:val="28"/>
          <w:szCs w:val="28"/>
        </w:rPr>
        <w:t xml:space="preserve"> кода страницы  авторизации</w:t>
      </w:r>
    </w:p>
    <w:p w14:paraId="25D8BAEF" w14:textId="77777777" w:rsidR="00F553E5" w:rsidRDefault="00F553E5" w:rsidP="002622CC">
      <w:pPr>
        <w:spacing w:line="360" w:lineRule="auto"/>
        <w:ind w:firstLine="851"/>
        <w:jc w:val="both"/>
        <w:rPr>
          <w:sz w:val="28"/>
        </w:rPr>
      </w:pPr>
      <w:r w:rsidRPr="00DA2F7A">
        <w:rPr>
          <w:sz w:val="28"/>
        </w:rPr>
        <w:t>Н</w:t>
      </w:r>
      <w:r>
        <w:rPr>
          <w:sz w:val="28"/>
        </w:rPr>
        <w:t xml:space="preserve">а рисунке 26  изображен </w:t>
      </w:r>
      <w:r>
        <w:rPr>
          <w:sz w:val="28"/>
          <w:lang w:val="en-US"/>
        </w:rPr>
        <w:t>html</w:t>
      </w:r>
      <w:r w:rsidRPr="00DA2F7A">
        <w:rPr>
          <w:sz w:val="28"/>
        </w:rPr>
        <w:t xml:space="preserve"> </w:t>
      </w:r>
      <w:r>
        <w:rPr>
          <w:sz w:val="28"/>
        </w:rPr>
        <w:t>код страницы новостей.</w:t>
      </w:r>
    </w:p>
    <w:p w14:paraId="06883938" w14:textId="77777777" w:rsidR="00BF4D9B" w:rsidRDefault="00AA711E" w:rsidP="002622CC">
      <w:pPr>
        <w:spacing w:line="360" w:lineRule="auto"/>
        <w:jc w:val="both"/>
        <w:rPr>
          <w:sz w:val="28"/>
        </w:rPr>
      </w:pPr>
      <w:r w:rsidRPr="00AA711E">
        <w:rPr>
          <w:noProof/>
          <w:sz w:val="28"/>
        </w:rPr>
        <w:lastRenderedPageBreak/>
        <w:drawing>
          <wp:inline distT="0" distB="0" distL="0" distR="0" wp14:anchorId="4DC2E1C4" wp14:editId="485BECFA">
            <wp:extent cx="6152515" cy="4088130"/>
            <wp:effectExtent l="19050" t="19050" r="19685" b="2667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8813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07DD61" w14:textId="77777777" w:rsidR="00AA711E" w:rsidRDefault="00AA711E" w:rsidP="002622CC">
      <w:pPr>
        <w:spacing w:after="160" w:line="360" w:lineRule="auto"/>
        <w:jc w:val="center"/>
        <w:rPr>
          <w:sz w:val="28"/>
        </w:rPr>
      </w:pPr>
      <w:r w:rsidRPr="00DA2F7A">
        <w:rPr>
          <w:sz w:val="28"/>
          <w:szCs w:val="28"/>
        </w:rPr>
        <w:t>Рисунок 2</w:t>
      </w:r>
      <w:r>
        <w:rPr>
          <w:sz w:val="28"/>
          <w:szCs w:val="28"/>
        </w:rPr>
        <w:t>6</w:t>
      </w:r>
      <w:r w:rsidRPr="00DA2F7A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</w:t>
      </w:r>
      <w:r w:rsidRPr="00DA2F7A">
        <w:rPr>
          <w:sz w:val="28"/>
          <w:szCs w:val="28"/>
          <w:lang w:val="en-US"/>
        </w:rPr>
        <w:t>HTML</w:t>
      </w:r>
      <w:r w:rsidRPr="00DA2F7A">
        <w:rPr>
          <w:sz w:val="28"/>
          <w:szCs w:val="28"/>
        </w:rPr>
        <w:t xml:space="preserve"> код страницы  </w:t>
      </w:r>
      <w:r>
        <w:rPr>
          <w:sz w:val="28"/>
          <w:szCs w:val="28"/>
        </w:rPr>
        <w:t>новости</w:t>
      </w:r>
    </w:p>
    <w:p w14:paraId="4FC4A961" w14:textId="77777777" w:rsidR="00AA711E" w:rsidRDefault="00AA711E" w:rsidP="002622C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На рисунке 27</w:t>
      </w:r>
      <w:r w:rsidRPr="00551488">
        <w:rPr>
          <w:sz w:val="28"/>
          <w:szCs w:val="28"/>
        </w:rPr>
        <w:t xml:space="preserve"> изображён результат создания</w:t>
      </w:r>
      <w:r>
        <w:rPr>
          <w:sz w:val="28"/>
          <w:szCs w:val="28"/>
        </w:rPr>
        <w:t xml:space="preserve"> страницы новости</w:t>
      </w:r>
      <w:r w:rsidRPr="00551488">
        <w:rPr>
          <w:sz w:val="28"/>
          <w:szCs w:val="28"/>
        </w:rPr>
        <w:t>.</w:t>
      </w:r>
    </w:p>
    <w:p w14:paraId="46A2D198" w14:textId="77777777" w:rsidR="00AA711E" w:rsidRDefault="00AA711E" w:rsidP="002622CC">
      <w:pPr>
        <w:spacing w:line="360" w:lineRule="auto"/>
        <w:jc w:val="both"/>
        <w:rPr>
          <w:sz w:val="28"/>
        </w:rPr>
      </w:pPr>
      <w:r w:rsidRPr="00AA711E">
        <w:rPr>
          <w:noProof/>
          <w:sz w:val="28"/>
        </w:rPr>
        <w:drawing>
          <wp:inline distT="0" distB="0" distL="0" distR="0" wp14:anchorId="099F0552" wp14:editId="349BCDBE">
            <wp:extent cx="6152515" cy="412115"/>
            <wp:effectExtent l="19050" t="19050" r="19685" b="260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211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4F8883" w14:textId="77777777" w:rsidR="00AA711E" w:rsidRPr="00DA2F7A" w:rsidRDefault="00AA711E" w:rsidP="002622CC">
      <w:pPr>
        <w:spacing w:line="360" w:lineRule="auto"/>
        <w:jc w:val="center"/>
        <w:rPr>
          <w:sz w:val="28"/>
        </w:rPr>
      </w:pPr>
      <w:r w:rsidRPr="00DA2F7A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27</w:t>
      </w:r>
      <w:r w:rsidRPr="00551488">
        <w:rPr>
          <w:sz w:val="28"/>
          <w:szCs w:val="28"/>
        </w:rPr>
        <w:t xml:space="preserve"> </w:t>
      </w:r>
      <w:r w:rsidRPr="00DA2F7A">
        <w:rPr>
          <w:sz w:val="28"/>
          <w:szCs w:val="28"/>
        </w:rPr>
        <w:t xml:space="preserve">– </w:t>
      </w:r>
      <w:r>
        <w:rPr>
          <w:sz w:val="28"/>
        </w:rPr>
        <w:t>результат</w:t>
      </w:r>
      <w:r>
        <w:rPr>
          <w:sz w:val="28"/>
          <w:szCs w:val="28"/>
        </w:rPr>
        <w:t xml:space="preserve"> </w:t>
      </w:r>
      <w:r w:rsidRPr="00DA2F7A">
        <w:rPr>
          <w:sz w:val="28"/>
          <w:szCs w:val="28"/>
          <w:lang w:val="en-US"/>
        </w:rPr>
        <w:t>HTML</w:t>
      </w:r>
      <w:r w:rsidRPr="00DA2F7A">
        <w:rPr>
          <w:sz w:val="28"/>
          <w:szCs w:val="28"/>
        </w:rPr>
        <w:t xml:space="preserve"> кода страницы  </w:t>
      </w:r>
      <w:r>
        <w:rPr>
          <w:sz w:val="28"/>
          <w:szCs w:val="28"/>
        </w:rPr>
        <w:t>новости</w:t>
      </w:r>
    </w:p>
    <w:p w14:paraId="5934F0B1" w14:textId="77777777" w:rsidR="002020A9" w:rsidRDefault="00EC2665" w:rsidP="002622C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 же </w:t>
      </w:r>
      <w:r w:rsidR="00AA711E">
        <w:rPr>
          <w:sz w:val="28"/>
          <w:szCs w:val="28"/>
        </w:rPr>
        <w:t>было создано 3 личных кабинета (далее – ЛК) общего вида: для администратора, для сотрудника и для пользователя.</w:t>
      </w:r>
    </w:p>
    <w:p w14:paraId="5F028DBE" w14:textId="77777777" w:rsidR="00AA711E" w:rsidRDefault="00AA711E" w:rsidP="002622C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картинках 28 и 29 изображён </w:t>
      </w:r>
      <w:r>
        <w:rPr>
          <w:sz w:val="28"/>
          <w:szCs w:val="28"/>
          <w:lang w:val="en-US"/>
        </w:rPr>
        <w:t>html</w:t>
      </w:r>
      <w:r w:rsidRPr="00AA711E">
        <w:rPr>
          <w:sz w:val="28"/>
          <w:szCs w:val="28"/>
        </w:rPr>
        <w:t xml:space="preserve"> </w:t>
      </w:r>
      <w:r>
        <w:rPr>
          <w:sz w:val="28"/>
          <w:szCs w:val="28"/>
        </w:rPr>
        <w:t>ЛК администратора.</w:t>
      </w:r>
    </w:p>
    <w:p w14:paraId="00048AE5" w14:textId="77777777" w:rsidR="00AA711E" w:rsidRPr="00AA711E" w:rsidRDefault="00AA711E" w:rsidP="00712955">
      <w:pPr>
        <w:spacing w:line="360" w:lineRule="auto"/>
        <w:jc w:val="center"/>
        <w:rPr>
          <w:sz w:val="28"/>
          <w:szCs w:val="28"/>
        </w:rPr>
      </w:pPr>
      <w:r w:rsidRPr="00AA711E">
        <w:rPr>
          <w:noProof/>
          <w:sz w:val="28"/>
          <w:szCs w:val="28"/>
        </w:rPr>
        <w:lastRenderedPageBreak/>
        <w:drawing>
          <wp:inline distT="0" distB="0" distL="0" distR="0" wp14:anchorId="5830B947" wp14:editId="6040CF07">
            <wp:extent cx="5374896" cy="3291840"/>
            <wp:effectExtent l="19050" t="19050" r="16510" b="2286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62141" cy="328402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5110A3" w14:textId="77777777" w:rsidR="00AA711E" w:rsidRDefault="00AA711E" w:rsidP="002622CC">
      <w:pPr>
        <w:spacing w:after="160" w:line="360" w:lineRule="auto"/>
        <w:jc w:val="center"/>
        <w:rPr>
          <w:sz w:val="28"/>
        </w:rPr>
      </w:pPr>
      <w:r w:rsidRPr="00DA2F7A">
        <w:rPr>
          <w:sz w:val="28"/>
          <w:szCs w:val="28"/>
        </w:rPr>
        <w:t>Рисунок 2</w:t>
      </w:r>
      <w:r>
        <w:rPr>
          <w:sz w:val="28"/>
          <w:szCs w:val="28"/>
        </w:rPr>
        <w:t>8</w:t>
      </w:r>
      <w:r w:rsidRPr="00DA2F7A">
        <w:rPr>
          <w:sz w:val="28"/>
          <w:szCs w:val="28"/>
        </w:rPr>
        <w:t xml:space="preserve"> – </w:t>
      </w:r>
      <w:r>
        <w:rPr>
          <w:sz w:val="28"/>
          <w:szCs w:val="28"/>
        </w:rPr>
        <w:t>1</w:t>
      </w:r>
      <w:r w:rsidRPr="00DA2F7A">
        <w:rPr>
          <w:sz w:val="28"/>
          <w:szCs w:val="28"/>
        </w:rPr>
        <w:t xml:space="preserve"> часть </w:t>
      </w:r>
      <w:r w:rsidRPr="00DA2F7A">
        <w:rPr>
          <w:sz w:val="28"/>
          <w:szCs w:val="28"/>
          <w:lang w:val="en-US"/>
        </w:rPr>
        <w:t>HTML</w:t>
      </w:r>
      <w:r w:rsidRPr="00DA2F7A">
        <w:rPr>
          <w:sz w:val="28"/>
          <w:szCs w:val="28"/>
        </w:rPr>
        <w:t xml:space="preserve"> кода </w:t>
      </w:r>
      <w:r w:rsidR="005656AB">
        <w:rPr>
          <w:sz w:val="28"/>
        </w:rPr>
        <w:t>ЛК администратора</w:t>
      </w:r>
    </w:p>
    <w:p w14:paraId="45F825D1" w14:textId="77777777" w:rsidR="005656AB" w:rsidRDefault="005656AB" w:rsidP="00712955">
      <w:pPr>
        <w:spacing w:after="160" w:line="360" w:lineRule="auto"/>
        <w:jc w:val="center"/>
        <w:rPr>
          <w:sz w:val="28"/>
          <w:szCs w:val="28"/>
        </w:rPr>
      </w:pPr>
      <w:r w:rsidRPr="005656AB">
        <w:rPr>
          <w:noProof/>
          <w:sz w:val="28"/>
          <w:szCs w:val="28"/>
        </w:rPr>
        <w:drawing>
          <wp:inline distT="0" distB="0" distL="0" distR="0" wp14:anchorId="31533183" wp14:editId="5F9F2CA1">
            <wp:extent cx="5179238" cy="4795967"/>
            <wp:effectExtent l="19050" t="19050" r="21590" b="2413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79161" cy="479589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CF9A24" w14:textId="77777777" w:rsidR="005656AB" w:rsidRDefault="005656AB" w:rsidP="002622CC">
      <w:pPr>
        <w:spacing w:after="160" w:line="360" w:lineRule="auto"/>
        <w:jc w:val="center"/>
        <w:rPr>
          <w:sz w:val="28"/>
        </w:rPr>
      </w:pPr>
      <w:r w:rsidRPr="00DA2F7A">
        <w:rPr>
          <w:sz w:val="28"/>
          <w:szCs w:val="28"/>
        </w:rPr>
        <w:t>Рисунок 2</w:t>
      </w:r>
      <w:r>
        <w:rPr>
          <w:sz w:val="28"/>
          <w:szCs w:val="28"/>
        </w:rPr>
        <w:t>9</w:t>
      </w:r>
      <w:r w:rsidRPr="00DA2F7A">
        <w:rPr>
          <w:sz w:val="28"/>
          <w:szCs w:val="28"/>
        </w:rPr>
        <w:t xml:space="preserve"> – </w:t>
      </w:r>
      <w:r>
        <w:rPr>
          <w:sz w:val="28"/>
          <w:szCs w:val="28"/>
        </w:rPr>
        <w:t>2</w:t>
      </w:r>
      <w:r w:rsidRPr="00DA2F7A">
        <w:rPr>
          <w:sz w:val="28"/>
          <w:szCs w:val="28"/>
        </w:rPr>
        <w:t xml:space="preserve"> часть </w:t>
      </w:r>
      <w:r w:rsidRPr="00DA2F7A">
        <w:rPr>
          <w:sz w:val="28"/>
          <w:szCs w:val="28"/>
          <w:lang w:val="en-US"/>
        </w:rPr>
        <w:t>HTML</w:t>
      </w:r>
      <w:r w:rsidRPr="00DA2F7A">
        <w:rPr>
          <w:sz w:val="28"/>
          <w:szCs w:val="28"/>
        </w:rPr>
        <w:t xml:space="preserve"> кода </w:t>
      </w:r>
      <w:r>
        <w:rPr>
          <w:sz w:val="28"/>
        </w:rPr>
        <w:t>ЛК администратора</w:t>
      </w:r>
    </w:p>
    <w:p w14:paraId="46594167" w14:textId="77777777" w:rsidR="005656AB" w:rsidRDefault="005656AB" w:rsidP="002622C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30</w:t>
      </w:r>
      <w:r w:rsidRPr="00551488">
        <w:rPr>
          <w:sz w:val="28"/>
          <w:szCs w:val="28"/>
        </w:rPr>
        <w:t xml:space="preserve"> изображён результат создания</w:t>
      </w:r>
      <w:r>
        <w:rPr>
          <w:sz w:val="28"/>
          <w:szCs w:val="28"/>
        </w:rPr>
        <w:t xml:space="preserve"> </w:t>
      </w:r>
      <w:r>
        <w:rPr>
          <w:sz w:val="28"/>
        </w:rPr>
        <w:t>ЛК администратора</w:t>
      </w:r>
      <w:r w:rsidRPr="00551488">
        <w:rPr>
          <w:sz w:val="28"/>
          <w:szCs w:val="28"/>
        </w:rPr>
        <w:t>.</w:t>
      </w:r>
    </w:p>
    <w:p w14:paraId="692EDC97" w14:textId="77777777" w:rsidR="005656AB" w:rsidRDefault="005656AB" w:rsidP="002622CC">
      <w:pPr>
        <w:spacing w:after="160" w:line="360" w:lineRule="auto"/>
        <w:rPr>
          <w:sz w:val="28"/>
        </w:rPr>
      </w:pPr>
      <w:r w:rsidRPr="005656AB">
        <w:rPr>
          <w:noProof/>
          <w:sz w:val="28"/>
        </w:rPr>
        <w:drawing>
          <wp:inline distT="0" distB="0" distL="0" distR="0" wp14:anchorId="7880059C" wp14:editId="043A2E68">
            <wp:extent cx="6152515" cy="1226820"/>
            <wp:effectExtent l="19050" t="19050" r="19685" b="1143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22682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5656AB">
        <w:rPr>
          <w:sz w:val="28"/>
        </w:rPr>
        <w:t xml:space="preserve"> </w:t>
      </w:r>
    </w:p>
    <w:p w14:paraId="45D17455" w14:textId="77777777" w:rsidR="005656AB" w:rsidRPr="0056135B" w:rsidRDefault="005656AB" w:rsidP="002622CC">
      <w:pPr>
        <w:spacing w:line="360" w:lineRule="auto"/>
        <w:jc w:val="center"/>
        <w:rPr>
          <w:sz w:val="28"/>
        </w:rPr>
      </w:pPr>
      <w:r w:rsidRPr="00DA2F7A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30</w:t>
      </w:r>
      <w:r w:rsidRPr="00551488">
        <w:rPr>
          <w:sz w:val="28"/>
          <w:szCs w:val="28"/>
        </w:rPr>
        <w:t xml:space="preserve"> </w:t>
      </w:r>
      <w:r w:rsidRPr="00DA2F7A">
        <w:rPr>
          <w:sz w:val="28"/>
          <w:szCs w:val="28"/>
        </w:rPr>
        <w:t xml:space="preserve">– </w:t>
      </w:r>
      <w:r>
        <w:rPr>
          <w:sz w:val="28"/>
        </w:rPr>
        <w:t>результат</w:t>
      </w:r>
      <w:r>
        <w:rPr>
          <w:sz w:val="28"/>
          <w:szCs w:val="28"/>
        </w:rPr>
        <w:t xml:space="preserve"> </w:t>
      </w:r>
      <w:r w:rsidRPr="00DA2F7A">
        <w:rPr>
          <w:sz w:val="28"/>
          <w:szCs w:val="28"/>
          <w:lang w:val="en-US"/>
        </w:rPr>
        <w:t>HTML</w:t>
      </w:r>
      <w:r w:rsidRPr="00DA2F7A">
        <w:rPr>
          <w:sz w:val="28"/>
          <w:szCs w:val="28"/>
        </w:rPr>
        <w:t xml:space="preserve"> кода </w:t>
      </w:r>
      <w:r>
        <w:rPr>
          <w:sz w:val="28"/>
        </w:rPr>
        <w:t>ЛК администратора</w:t>
      </w:r>
    </w:p>
    <w:p w14:paraId="0F68B4CD" w14:textId="77777777" w:rsidR="00894EEE" w:rsidRDefault="00894EEE" w:rsidP="002622C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картинках </w:t>
      </w:r>
      <w:r w:rsidRPr="00894EEE">
        <w:rPr>
          <w:sz w:val="28"/>
          <w:szCs w:val="28"/>
        </w:rPr>
        <w:t>31</w:t>
      </w:r>
      <w:r>
        <w:rPr>
          <w:sz w:val="28"/>
          <w:szCs w:val="28"/>
        </w:rPr>
        <w:t xml:space="preserve"> и </w:t>
      </w:r>
      <w:r w:rsidRPr="00894EEE">
        <w:rPr>
          <w:sz w:val="28"/>
          <w:szCs w:val="28"/>
        </w:rPr>
        <w:t>32</w:t>
      </w:r>
      <w:r>
        <w:rPr>
          <w:sz w:val="28"/>
          <w:szCs w:val="28"/>
        </w:rPr>
        <w:t xml:space="preserve"> изображён </w:t>
      </w:r>
      <w:r>
        <w:rPr>
          <w:sz w:val="28"/>
          <w:szCs w:val="28"/>
          <w:lang w:val="en-US"/>
        </w:rPr>
        <w:t>html</w:t>
      </w:r>
      <w:r w:rsidRPr="00AA711E">
        <w:rPr>
          <w:sz w:val="28"/>
          <w:szCs w:val="28"/>
        </w:rPr>
        <w:t xml:space="preserve"> </w:t>
      </w:r>
      <w:r>
        <w:rPr>
          <w:sz w:val="28"/>
          <w:szCs w:val="28"/>
        </w:rPr>
        <w:t>ЛК</w:t>
      </w:r>
      <w:r w:rsidRPr="00894EEE">
        <w:rPr>
          <w:sz w:val="28"/>
          <w:szCs w:val="28"/>
        </w:rPr>
        <w:t xml:space="preserve"> </w:t>
      </w:r>
      <w:r>
        <w:rPr>
          <w:sz w:val="28"/>
          <w:szCs w:val="28"/>
        </w:rPr>
        <w:t>сотрудника.</w:t>
      </w:r>
    </w:p>
    <w:p w14:paraId="3EECE0BC" w14:textId="77777777" w:rsidR="00A1554D" w:rsidRDefault="00894EEE" w:rsidP="002622CC">
      <w:pPr>
        <w:spacing w:line="360" w:lineRule="auto"/>
        <w:jc w:val="center"/>
        <w:rPr>
          <w:sz w:val="28"/>
        </w:rPr>
      </w:pPr>
      <w:r w:rsidRPr="00894EEE">
        <w:rPr>
          <w:noProof/>
          <w:sz w:val="28"/>
        </w:rPr>
        <w:drawing>
          <wp:inline distT="0" distB="0" distL="0" distR="0" wp14:anchorId="37F15AAC" wp14:editId="41305459">
            <wp:extent cx="6152515" cy="2516505"/>
            <wp:effectExtent l="19050" t="19050" r="19685" b="171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1650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7651FC" w14:textId="77777777" w:rsidR="00894EEE" w:rsidRDefault="00894EEE" w:rsidP="002622CC">
      <w:pPr>
        <w:spacing w:after="160" w:line="360" w:lineRule="auto"/>
        <w:jc w:val="center"/>
        <w:rPr>
          <w:sz w:val="28"/>
        </w:rPr>
      </w:pPr>
      <w:r w:rsidRPr="00DA2F7A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30</w:t>
      </w:r>
      <w:r w:rsidRPr="00DA2F7A">
        <w:rPr>
          <w:sz w:val="28"/>
          <w:szCs w:val="28"/>
        </w:rPr>
        <w:t xml:space="preserve"> – </w:t>
      </w:r>
      <w:r>
        <w:rPr>
          <w:sz w:val="28"/>
          <w:szCs w:val="28"/>
        </w:rPr>
        <w:t>1</w:t>
      </w:r>
      <w:r w:rsidRPr="00DA2F7A">
        <w:rPr>
          <w:sz w:val="28"/>
          <w:szCs w:val="28"/>
        </w:rPr>
        <w:t xml:space="preserve"> часть </w:t>
      </w:r>
      <w:r w:rsidRPr="00DA2F7A">
        <w:rPr>
          <w:sz w:val="28"/>
          <w:szCs w:val="28"/>
          <w:lang w:val="en-US"/>
        </w:rPr>
        <w:t>HTML</w:t>
      </w:r>
      <w:r w:rsidRPr="00DA2F7A">
        <w:rPr>
          <w:sz w:val="28"/>
          <w:szCs w:val="28"/>
        </w:rPr>
        <w:t xml:space="preserve"> кода </w:t>
      </w:r>
      <w:r>
        <w:rPr>
          <w:sz w:val="28"/>
        </w:rPr>
        <w:t>ЛК сотрудника</w:t>
      </w:r>
    </w:p>
    <w:p w14:paraId="7633E12C" w14:textId="77777777" w:rsidR="00894EEE" w:rsidRDefault="00894EEE" w:rsidP="002622CC">
      <w:pPr>
        <w:spacing w:line="360" w:lineRule="auto"/>
        <w:jc w:val="center"/>
        <w:rPr>
          <w:sz w:val="28"/>
        </w:rPr>
      </w:pPr>
      <w:r w:rsidRPr="00894EEE">
        <w:rPr>
          <w:noProof/>
          <w:sz w:val="28"/>
        </w:rPr>
        <w:lastRenderedPageBreak/>
        <w:drawing>
          <wp:inline distT="0" distB="0" distL="0" distR="0" wp14:anchorId="7620A854" wp14:editId="5DE6A217">
            <wp:extent cx="4721561" cy="5617029"/>
            <wp:effectExtent l="19050" t="19050" r="22225" b="222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13510" cy="560745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5250C4" w14:textId="77777777" w:rsidR="00894EEE" w:rsidRDefault="00894EEE" w:rsidP="002622CC">
      <w:pPr>
        <w:spacing w:after="160" w:line="360" w:lineRule="auto"/>
        <w:jc w:val="center"/>
        <w:rPr>
          <w:sz w:val="28"/>
        </w:rPr>
      </w:pPr>
      <w:r w:rsidRPr="00DA2F7A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31</w:t>
      </w:r>
      <w:r w:rsidRPr="00DA2F7A">
        <w:rPr>
          <w:sz w:val="28"/>
          <w:szCs w:val="28"/>
        </w:rPr>
        <w:t xml:space="preserve"> – </w:t>
      </w:r>
      <w:r>
        <w:rPr>
          <w:sz w:val="28"/>
          <w:szCs w:val="28"/>
        </w:rPr>
        <w:t>2</w:t>
      </w:r>
      <w:r w:rsidRPr="00DA2F7A">
        <w:rPr>
          <w:sz w:val="28"/>
          <w:szCs w:val="28"/>
        </w:rPr>
        <w:t xml:space="preserve"> часть </w:t>
      </w:r>
      <w:r w:rsidRPr="00DA2F7A">
        <w:rPr>
          <w:sz w:val="28"/>
          <w:szCs w:val="28"/>
          <w:lang w:val="en-US"/>
        </w:rPr>
        <w:t>HTML</w:t>
      </w:r>
      <w:r w:rsidRPr="00DA2F7A">
        <w:rPr>
          <w:sz w:val="28"/>
          <w:szCs w:val="28"/>
        </w:rPr>
        <w:t xml:space="preserve"> кода </w:t>
      </w:r>
      <w:r>
        <w:rPr>
          <w:sz w:val="28"/>
        </w:rPr>
        <w:t>ЛК сотрудника</w:t>
      </w:r>
    </w:p>
    <w:p w14:paraId="53F14BBD" w14:textId="77777777" w:rsidR="00894EEE" w:rsidRDefault="00894EEE" w:rsidP="002622C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На рисунке 32</w:t>
      </w:r>
      <w:r w:rsidRPr="00551488">
        <w:rPr>
          <w:sz w:val="28"/>
          <w:szCs w:val="28"/>
        </w:rPr>
        <w:t xml:space="preserve"> изображён результат создания</w:t>
      </w:r>
      <w:r>
        <w:rPr>
          <w:sz w:val="28"/>
          <w:szCs w:val="28"/>
        </w:rPr>
        <w:t xml:space="preserve"> </w:t>
      </w:r>
      <w:r>
        <w:rPr>
          <w:sz w:val="28"/>
        </w:rPr>
        <w:t>ЛК администратора</w:t>
      </w:r>
      <w:r w:rsidRPr="00551488">
        <w:rPr>
          <w:sz w:val="28"/>
          <w:szCs w:val="28"/>
        </w:rPr>
        <w:t>.</w:t>
      </w:r>
    </w:p>
    <w:p w14:paraId="6AF37803" w14:textId="77777777" w:rsidR="00894EEE" w:rsidRPr="00894EEE" w:rsidRDefault="00894EEE" w:rsidP="002622CC">
      <w:pPr>
        <w:spacing w:line="360" w:lineRule="auto"/>
        <w:rPr>
          <w:sz w:val="28"/>
        </w:rPr>
      </w:pPr>
      <w:r w:rsidRPr="00894EEE">
        <w:rPr>
          <w:noProof/>
          <w:sz w:val="28"/>
        </w:rPr>
        <w:drawing>
          <wp:inline distT="0" distB="0" distL="0" distR="0" wp14:anchorId="73E524B1" wp14:editId="38BDA06C">
            <wp:extent cx="6152515" cy="1073150"/>
            <wp:effectExtent l="19050" t="19050" r="19685" b="1270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07315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4FE994" w14:textId="77777777" w:rsidR="00894EEE" w:rsidRDefault="00894EEE" w:rsidP="002622CC">
      <w:pPr>
        <w:spacing w:line="360" w:lineRule="auto"/>
        <w:jc w:val="center"/>
        <w:rPr>
          <w:sz w:val="28"/>
        </w:rPr>
      </w:pPr>
      <w:r w:rsidRPr="00DA2F7A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32</w:t>
      </w:r>
      <w:r w:rsidRPr="00551488">
        <w:rPr>
          <w:sz w:val="28"/>
          <w:szCs w:val="28"/>
        </w:rPr>
        <w:t xml:space="preserve"> </w:t>
      </w:r>
      <w:r w:rsidRPr="00DA2F7A">
        <w:rPr>
          <w:sz w:val="28"/>
          <w:szCs w:val="28"/>
        </w:rPr>
        <w:t xml:space="preserve">– </w:t>
      </w:r>
      <w:r>
        <w:rPr>
          <w:sz w:val="28"/>
        </w:rPr>
        <w:t>результат</w:t>
      </w:r>
      <w:r>
        <w:rPr>
          <w:sz w:val="28"/>
          <w:szCs w:val="28"/>
        </w:rPr>
        <w:t xml:space="preserve"> </w:t>
      </w:r>
      <w:r w:rsidRPr="00DA2F7A">
        <w:rPr>
          <w:sz w:val="28"/>
          <w:szCs w:val="28"/>
          <w:lang w:val="en-US"/>
        </w:rPr>
        <w:t>HTML</w:t>
      </w:r>
      <w:r w:rsidRPr="00DA2F7A">
        <w:rPr>
          <w:sz w:val="28"/>
          <w:szCs w:val="28"/>
        </w:rPr>
        <w:t xml:space="preserve"> кода </w:t>
      </w:r>
      <w:r>
        <w:rPr>
          <w:sz w:val="28"/>
        </w:rPr>
        <w:t>ЛК сотрудника</w:t>
      </w:r>
    </w:p>
    <w:p w14:paraId="29C08831" w14:textId="77777777" w:rsidR="00894EEE" w:rsidRDefault="00894EEE" w:rsidP="002622CC">
      <w:pPr>
        <w:spacing w:line="360" w:lineRule="auto"/>
        <w:ind w:firstLine="851"/>
        <w:jc w:val="both"/>
        <w:rPr>
          <w:sz w:val="28"/>
        </w:rPr>
      </w:pPr>
      <w:r>
        <w:rPr>
          <w:sz w:val="28"/>
          <w:szCs w:val="28"/>
        </w:rPr>
        <w:t xml:space="preserve">На картинке 33 изображён </w:t>
      </w:r>
      <w:r>
        <w:rPr>
          <w:sz w:val="28"/>
          <w:szCs w:val="28"/>
          <w:lang w:val="en-US"/>
        </w:rPr>
        <w:t>html</w:t>
      </w:r>
      <w:r w:rsidRPr="00AA711E">
        <w:rPr>
          <w:sz w:val="28"/>
          <w:szCs w:val="28"/>
        </w:rPr>
        <w:t xml:space="preserve"> </w:t>
      </w:r>
      <w:r>
        <w:rPr>
          <w:sz w:val="28"/>
          <w:szCs w:val="28"/>
        </w:rPr>
        <w:t>ЛК</w:t>
      </w:r>
      <w:r w:rsidRPr="00894EEE">
        <w:rPr>
          <w:sz w:val="28"/>
          <w:szCs w:val="28"/>
        </w:rPr>
        <w:t xml:space="preserve"> </w:t>
      </w:r>
      <w:r>
        <w:rPr>
          <w:sz w:val="28"/>
        </w:rPr>
        <w:t>пользователя</w:t>
      </w:r>
      <w:r>
        <w:rPr>
          <w:sz w:val="28"/>
          <w:szCs w:val="28"/>
        </w:rPr>
        <w:t>.</w:t>
      </w:r>
    </w:p>
    <w:p w14:paraId="5A3586D5" w14:textId="77777777" w:rsidR="00894EEE" w:rsidRPr="00894EEE" w:rsidRDefault="00894EEE" w:rsidP="002622CC">
      <w:pPr>
        <w:spacing w:line="360" w:lineRule="auto"/>
        <w:jc w:val="center"/>
        <w:rPr>
          <w:sz w:val="28"/>
        </w:rPr>
      </w:pPr>
      <w:r w:rsidRPr="00894EEE">
        <w:rPr>
          <w:noProof/>
          <w:sz w:val="28"/>
        </w:rPr>
        <w:lastRenderedPageBreak/>
        <w:drawing>
          <wp:inline distT="0" distB="0" distL="0" distR="0" wp14:anchorId="5DC02E77" wp14:editId="30C38644">
            <wp:extent cx="6152515" cy="3714750"/>
            <wp:effectExtent l="19050" t="19050" r="19685" b="190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71475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827AB6" w14:textId="77777777" w:rsidR="00894EEE" w:rsidRPr="0056135B" w:rsidRDefault="00894EEE" w:rsidP="002622CC">
      <w:pPr>
        <w:spacing w:after="160" w:line="360" w:lineRule="auto"/>
        <w:jc w:val="center"/>
        <w:rPr>
          <w:sz w:val="28"/>
        </w:rPr>
      </w:pPr>
      <w:r w:rsidRPr="00DA2F7A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33</w:t>
      </w:r>
      <w:r w:rsidRPr="00DA2F7A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</w:t>
      </w:r>
      <w:r w:rsidRPr="00DA2F7A">
        <w:rPr>
          <w:sz w:val="28"/>
          <w:szCs w:val="28"/>
          <w:lang w:val="en-US"/>
        </w:rPr>
        <w:t>HTML</w:t>
      </w:r>
      <w:r w:rsidRPr="00DA2F7A">
        <w:rPr>
          <w:sz w:val="28"/>
          <w:szCs w:val="28"/>
        </w:rPr>
        <w:t xml:space="preserve"> кода </w:t>
      </w:r>
      <w:r>
        <w:rPr>
          <w:sz w:val="28"/>
        </w:rPr>
        <w:t>ЛК пользователя</w:t>
      </w:r>
    </w:p>
    <w:p w14:paraId="72AA7015" w14:textId="77777777" w:rsidR="00894EEE" w:rsidRDefault="00894EEE" w:rsidP="002622C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На рисунке 3</w:t>
      </w:r>
      <w:r w:rsidRPr="003F2AC9">
        <w:rPr>
          <w:sz w:val="28"/>
          <w:szCs w:val="28"/>
        </w:rPr>
        <w:t>4</w:t>
      </w:r>
      <w:r w:rsidRPr="00551488">
        <w:rPr>
          <w:sz w:val="28"/>
          <w:szCs w:val="28"/>
        </w:rPr>
        <w:t xml:space="preserve"> изображён результат создания</w:t>
      </w:r>
      <w:r>
        <w:rPr>
          <w:sz w:val="28"/>
          <w:szCs w:val="28"/>
        </w:rPr>
        <w:t xml:space="preserve"> </w:t>
      </w:r>
      <w:r>
        <w:rPr>
          <w:sz w:val="28"/>
        </w:rPr>
        <w:t>ЛК</w:t>
      </w:r>
      <w:r w:rsidRPr="00894EEE">
        <w:rPr>
          <w:sz w:val="28"/>
        </w:rPr>
        <w:t xml:space="preserve"> </w:t>
      </w:r>
      <w:r>
        <w:rPr>
          <w:sz w:val="28"/>
        </w:rPr>
        <w:t>пользователя</w:t>
      </w:r>
      <w:r w:rsidRPr="00551488">
        <w:rPr>
          <w:sz w:val="28"/>
          <w:szCs w:val="28"/>
        </w:rPr>
        <w:t>.</w:t>
      </w:r>
    </w:p>
    <w:p w14:paraId="0F9AB8EA" w14:textId="77777777" w:rsidR="00894EEE" w:rsidRDefault="00894EEE" w:rsidP="002622CC">
      <w:pPr>
        <w:spacing w:after="160" w:line="360" w:lineRule="auto"/>
        <w:rPr>
          <w:sz w:val="28"/>
          <w:lang w:val="en-US"/>
        </w:rPr>
      </w:pPr>
      <w:r w:rsidRPr="00894EEE">
        <w:rPr>
          <w:noProof/>
          <w:sz w:val="28"/>
        </w:rPr>
        <w:drawing>
          <wp:inline distT="0" distB="0" distL="0" distR="0" wp14:anchorId="58029BEB" wp14:editId="77246F91">
            <wp:extent cx="6152515" cy="970915"/>
            <wp:effectExtent l="19050" t="19050" r="19685" b="1968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97091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B4900C" w14:textId="77777777" w:rsidR="00894EEE" w:rsidRDefault="00894EEE" w:rsidP="002622CC">
      <w:pPr>
        <w:spacing w:line="360" w:lineRule="auto"/>
        <w:jc w:val="center"/>
        <w:rPr>
          <w:sz w:val="28"/>
        </w:rPr>
      </w:pPr>
      <w:r w:rsidRPr="00DA2F7A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3</w:t>
      </w:r>
      <w:r w:rsidRPr="00894EEE">
        <w:rPr>
          <w:sz w:val="28"/>
          <w:szCs w:val="28"/>
        </w:rPr>
        <w:t>4</w:t>
      </w:r>
      <w:r w:rsidRPr="00551488">
        <w:rPr>
          <w:sz w:val="28"/>
          <w:szCs w:val="28"/>
        </w:rPr>
        <w:t xml:space="preserve"> </w:t>
      </w:r>
      <w:r w:rsidRPr="00DA2F7A">
        <w:rPr>
          <w:sz w:val="28"/>
          <w:szCs w:val="28"/>
        </w:rPr>
        <w:t xml:space="preserve">– </w:t>
      </w:r>
      <w:r>
        <w:rPr>
          <w:sz w:val="28"/>
        </w:rPr>
        <w:t>результат</w:t>
      </w:r>
      <w:r>
        <w:rPr>
          <w:sz w:val="28"/>
          <w:szCs w:val="28"/>
        </w:rPr>
        <w:t xml:space="preserve"> </w:t>
      </w:r>
      <w:r w:rsidRPr="00DA2F7A">
        <w:rPr>
          <w:sz w:val="28"/>
          <w:szCs w:val="28"/>
          <w:lang w:val="en-US"/>
        </w:rPr>
        <w:t>HTML</w:t>
      </w:r>
      <w:r w:rsidRPr="00DA2F7A">
        <w:rPr>
          <w:sz w:val="28"/>
          <w:szCs w:val="28"/>
        </w:rPr>
        <w:t xml:space="preserve"> кода </w:t>
      </w:r>
      <w:r>
        <w:rPr>
          <w:sz w:val="28"/>
        </w:rPr>
        <w:t>ЛК пользователя</w:t>
      </w:r>
    </w:p>
    <w:p w14:paraId="5306E830" w14:textId="77777777" w:rsidR="0056135B" w:rsidRDefault="0056135B" w:rsidP="002622CC">
      <w:pPr>
        <w:spacing w:after="160" w:line="360" w:lineRule="auto"/>
        <w:rPr>
          <w:sz w:val="28"/>
        </w:rPr>
      </w:pPr>
    </w:p>
    <w:p w14:paraId="4B064C62" w14:textId="77777777" w:rsidR="0056135B" w:rsidRDefault="0056135B" w:rsidP="002622CC">
      <w:pPr>
        <w:spacing w:after="160" w:line="360" w:lineRule="auto"/>
        <w:rPr>
          <w:sz w:val="28"/>
        </w:rPr>
      </w:pPr>
      <w:r>
        <w:rPr>
          <w:sz w:val="28"/>
        </w:rPr>
        <w:br w:type="page"/>
      </w:r>
    </w:p>
    <w:p w14:paraId="4BAD285D" w14:textId="4D64B064" w:rsidR="00A80F99" w:rsidRDefault="00A80F99" w:rsidP="002622CC">
      <w:pPr>
        <w:pStyle w:val="a8"/>
      </w:pPr>
      <w:bookmarkStart w:id="51" w:name="_Toc121075491"/>
      <w:bookmarkStart w:id="52" w:name="_Toc121078294"/>
      <w:bookmarkStart w:id="53" w:name="_Toc121248103"/>
      <w:bookmarkStart w:id="54" w:name="_Toc90228334"/>
      <w:bookmarkStart w:id="55" w:name="_Toc57443757"/>
      <w:bookmarkStart w:id="56" w:name="_Toc89852064"/>
      <w:r>
        <w:lastRenderedPageBreak/>
        <w:t>6. Технологическая документация ИС</w:t>
      </w:r>
      <w:bookmarkEnd w:id="51"/>
      <w:bookmarkEnd w:id="52"/>
      <w:bookmarkEnd w:id="53"/>
    </w:p>
    <w:p w14:paraId="4CF24CAE" w14:textId="2ACFBFA6" w:rsidR="00A80F99" w:rsidRDefault="00A80F99" w:rsidP="002622CC">
      <w:pPr>
        <w:pStyle w:val="a8"/>
      </w:pPr>
      <w:bookmarkStart w:id="57" w:name="_Toc121075492"/>
      <w:bookmarkStart w:id="58" w:name="_Toc121078295"/>
      <w:bookmarkStart w:id="59" w:name="_Toc121248104"/>
      <w:r>
        <w:t>6.1 Руководство пользователя ИС</w:t>
      </w:r>
      <w:bookmarkEnd w:id="57"/>
      <w:bookmarkEnd w:id="58"/>
      <w:bookmarkEnd w:id="59"/>
    </w:p>
    <w:p w14:paraId="22A9A4A0" w14:textId="48C5F098" w:rsidR="00241922" w:rsidRDefault="00CB614D" w:rsidP="00241922">
      <w:pPr>
        <w:spacing w:line="360" w:lineRule="auto"/>
        <w:ind w:firstLine="851"/>
        <w:rPr>
          <w:sz w:val="28"/>
        </w:rPr>
      </w:pPr>
      <w:r>
        <w:rPr>
          <w:sz w:val="28"/>
        </w:rPr>
        <w:t>Для того чтобы запустить ИС для начала нужно</w:t>
      </w:r>
      <w:r w:rsidR="00241922">
        <w:rPr>
          <w:sz w:val="28"/>
        </w:rPr>
        <w:t xml:space="preserve"> запустить файл </w:t>
      </w:r>
      <w:r w:rsidR="00241922">
        <w:rPr>
          <w:sz w:val="28"/>
          <w:lang w:val="en-US"/>
        </w:rPr>
        <w:t>start</w:t>
      </w:r>
      <w:r w:rsidR="00241922" w:rsidRPr="00241922">
        <w:rPr>
          <w:sz w:val="28"/>
        </w:rPr>
        <w:t>.</w:t>
      </w:r>
      <w:r w:rsidR="00241922">
        <w:rPr>
          <w:sz w:val="28"/>
          <w:lang w:val="en-US"/>
        </w:rPr>
        <w:t>bat</w:t>
      </w:r>
      <w:r w:rsidR="00241922">
        <w:rPr>
          <w:sz w:val="28"/>
        </w:rPr>
        <w:t xml:space="preserve"> и копируем оттуда адрес сайта и вставляем в адресную строку браузера. Так же нужно запустить </w:t>
      </w:r>
      <w:r w:rsidR="00241922">
        <w:rPr>
          <w:sz w:val="28"/>
          <w:lang w:val="en-US"/>
        </w:rPr>
        <w:t>XAMPP</w:t>
      </w:r>
      <w:r w:rsidR="00241922" w:rsidRPr="00241922">
        <w:rPr>
          <w:sz w:val="28"/>
        </w:rPr>
        <w:t xml:space="preserve"> </w:t>
      </w:r>
      <w:r w:rsidR="00241922">
        <w:rPr>
          <w:sz w:val="28"/>
        </w:rPr>
        <w:t xml:space="preserve">и запустить </w:t>
      </w:r>
      <w:r w:rsidR="00241922">
        <w:rPr>
          <w:sz w:val="28"/>
          <w:lang w:val="en-US"/>
        </w:rPr>
        <w:t>Apache</w:t>
      </w:r>
      <w:r w:rsidR="00241922" w:rsidRPr="00241922">
        <w:rPr>
          <w:sz w:val="28"/>
        </w:rPr>
        <w:t xml:space="preserve"> </w:t>
      </w:r>
      <w:r w:rsidR="00241922">
        <w:rPr>
          <w:sz w:val="28"/>
        </w:rPr>
        <w:t xml:space="preserve">и </w:t>
      </w:r>
      <w:r w:rsidR="00241922">
        <w:rPr>
          <w:sz w:val="28"/>
          <w:lang w:val="en-US"/>
        </w:rPr>
        <w:t>MySQL</w:t>
      </w:r>
      <w:r w:rsidR="00241922" w:rsidRPr="00241922">
        <w:rPr>
          <w:sz w:val="28"/>
        </w:rPr>
        <w:t>.</w:t>
      </w:r>
    </w:p>
    <w:p w14:paraId="6943D9A0" w14:textId="317A6DD0" w:rsidR="00B03416" w:rsidRDefault="00B03416" w:rsidP="00B03416">
      <w:pPr>
        <w:spacing w:line="360" w:lineRule="auto"/>
        <w:rPr>
          <w:sz w:val="28"/>
        </w:rPr>
      </w:pPr>
      <w:r w:rsidRPr="00B03416">
        <w:rPr>
          <w:sz w:val="28"/>
        </w:rPr>
        <w:drawing>
          <wp:inline distT="0" distB="0" distL="0" distR="0" wp14:anchorId="40D386B9" wp14:editId="71CBF67F">
            <wp:extent cx="5803392" cy="3029576"/>
            <wp:effectExtent l="19050" t="19050" r="26035" b="190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28991" cy="304294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D17C08" w14:textId="1C7A42E4" w:rsidR="00B03416" w:rsidRPr="00241922" w:rsidRDefault="00B03416" w:rsidP="00B03416">
      <w:pPr>
        <w:spacing w:line="360" w:lineRule="auto"/>
        <w:rPr>
          <w:sz w:val="28"/>
        </w:rPr>
      </w:pPr>
      <w:r w:rsidRPr="00B03416">
        <w:rPr>
          <w:sz w:val="28"/>
        </w:rPr>
        <w:drawing>
          <wp:inline distT="0" distB="0" distL="0" distR="0" wp14:anchorId="1964E0EC" wp14:editId="0CDEDCC9">
            <wp:extent cx="5808973" cy="3779520"/>
            <wp:effectExtent l="19050" t="19050" r="20955" b="1143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16297" cy="378428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Start w:id="60" w:name="_GoBack"/>
      <w:bookmarkEnd w:id="60"/>
    </w:p>
    <w:p w14:paraId="06748156" w14:textId="1DE6657F" w:rsidR="007274A4" w:rsidRPr="007274A4" w:rsidRDefault="007274A4" w:rsidP="00CB614D">
      <w:pPr>
        <w:spacing w:line="360" w:lineRule="auto"/>
        <w:ind w:firstLine="851"/>
        <w:jc w:val="both"/>
        <w:rPr>
          <w:sz w:val="28"/>
          <w:szCs w:val="28"/>
        </w:rPr>
      </w:pPr>
      <w:r w:rsidRPr="007274A4">
        <w:rPr>
          <w:sz w:val="28"/>
          <w:szCs w:val="28"/>
        </w:rPr>
        <w:lastRenderedPageBreak/>
        <w:t xml:space="preserve">В данном руководстве пользователя </w:t>
      </w:r>
      <w:r w:rsidR="00F55D3C">
        <w:rPr>
          <w:sz w:val="28"/>
          <w:szCs w:val="28"/>
        </w:rPr>
        <w:t xml:space="preserve">рассмотрен </w:t>
      </w:r>
      <w:r w:rsidRPr="007274A4">
        <w:rPr>
          <w:sz w:val="28"/>
          <w:szCs w:val="28"/>
        </w:rPr>
        <w:t>пример</w:t>
      </w:r>
      <w:r>
        <w:rPr>
          <w:sz w:val="28"/>
          <w:szCs w:val="28"/>
        </w:rPr>
        <w:t xml:space="preserve"> Л</w:t>
      </w:r>
      <w:r w:rsidR="00971B98">
        <w:rPr>
          <w:sz w:val="28"/>
          <w:szCs w:val="28"/>
        </w:rPr>
        <w:t>ичный кабинет (Далее – ЛК)</w:t>
      </w:r>
      <w:r>
        <w:rPr>
          <w:sz w:val="28"/>
          <w:szCs w:val="28"/>
        </w:rPr>
        <w:t xml:space="preserve"> пользователя. На </w:t>
      </w:r>
      <w:r w:rsidR="004837D3">
        <w:rPr>
          <w:sz w:val="28"/>
          <w:szCs w:val="28"/>
        </w:rPr>
        <w:t xml:space="preserve"> рисунке 35 </w:t>
      </w:r>
      <w:r>
        <w:rPr>
          <w:sz w:val="28"/>
          <w:szCs w:val="28"/>
        </w:rPr>
        <w:t>можно видеть список услуг, предоставляемых сервисным центром, а так же 2 кнопки: «Выход» и «Мои заказы» для просмотра заказов.</w:t>
      </w:r>
    </w:p>
    <w:p w14:paraId="3E9276B7" w14:textId="77777777" w:rsidR="00A80F99" w:rsidRDefault="00A80F99" w:rsidP="002622CC">
      <w:pPr>
        <w:spacing w:line="360" w:lineRule="auto"/>
      </w:pPr>
      <w:r w:rsidRPr="00A80F99">
        <w:rPr>
          <w:noProof/>
        </w:rPr>
        <w:drawing>
          <wp:inline distT="0" distB="0" distL="0" distR="0" wp14:anchorId="4BD90EC7" wp14:editId="1E083FF7">
            <wp:extent cx="6152515" cy="2489200"/>
            <wp:effectExtent l="19050" t="19050" r="19685" b="2540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4892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E12658" w14:textId="77777777" w:rsidR="004837D3" w:rsidRPr="004837D3" w:rsidRDefault="004837D3" w:rsidP="004837D3">
      <w:pPr>
        <w:spacing w:line="360" w:lineRule="auto"/>
        <w:jc w:val="center"/>
      </w:pPr>
      <w:r w:rsidRPr="00DA2F7A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35</w:t>
      </w:r>
      <w:r w:rsidRPr="00551488">
        <w:rPr>
          <w:sz w:val="28"/>
          <w:szCs w:val="28"/>
        </w:rPr>
        <w:t xml:space="preserve"> </w:t>
      </w:r>
      <w:r w:rsidRPr="00DA2F7A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>
        <w:rPr>
          <w:sz w:val="28"/>
        </w:rPr>
        <w:t>ЛК пользователя</w:t>
      </w:r>
    </w:p>
    <w:p w14:paraId="3F88CBF8" w14:textId="77777777" w:rsidR="007274A4" w:rsidRPr="007274A4" w:rsidRDefault="007274A4" w:rsidP="008D50CF">
      <w:pPr>
        <w:spacing w:line="360" w:lineRule="auto"/>
        <w:jc w:val="both"/>
      </w:pPr>
      <w:r w:rsidRPr="00027937">
        <w:rPr>
          <w:sz w:val="28"/>
        </w:rPr>
        <w:t>При нажатии кнопки заказать на карточке услуги можно перейти на форму создания заказа</w:t>
      </w:r>
      <w:r w:rsidR="004837D3">
        <w:rPr>
          <w:sz w:val="28"/>
        </w:rPr>
        <w:t xml:space="preserve"> (рисунок 36)</w:t>
      </w:r>
      <w:r w:rsidRPr="00027937">
        <w:rPr>
          <w:sz w:val="28"/>
        </w:rPr>
        <w:t xml:space="preserve"> и из выплывающего списка выбрать услугу, которая требуется пользователю.</w:t>
      </w:r>
    </w:p>
    <w:p w14:paraId="7E05C64D" w14:textId="77777777" w:rsidR="00A80F99" w:rsidRDefault="007274A4" w:rsidP="008D50CF">
      <w:pPr>
        <w:spacing w:line="360" w:lineRule="auto"/>
        <w:jc w:val="center"/>
        <w:rPr>
          <w:lang w:val="en-US"/>
        </w:rPr>
      </w:pPr>
      <w:r w:rsidRPr="007274A4">
        <w:rPr>
          <w:noProof/>
        </w:rPr>
        <w:drawing>
          <wp:inline distT="0" distB="0" distL="0" distR="0" wp14:anchorId="0DAE6619" wp14:editId="7FF4D40E">
            <wp:extent cx="5277394" cy="3038219"/>
            <wp:effectExtent l="19050" t="19050" r="19050" b="1016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80370" cy="303993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9576AD" w14:textId="77777777" w:rsidR="007274A4" w:rsidRPr="004837D3" w:rsidRDefault="004837D3" w:rsidP="004837D3">
      <w:pPr>
        <w:spacing w:line="360" w:lineRule="auto"/>
        <w:jc w:val="center"/>
      </w:pPr>
      <w:r w:rsidRPr="00DA2F7A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36</w:t>
      </w:r>
      <w:r w:rsidRPr="00551488">
        <w:rPr>
          <w:sz w:val="28"/>
          <w:szCs w:val="28"/>
        </w:rPr>
        <w:t xml:space="preserve"> </w:t>
      </w:r>
      <w:r w:rsidRPr="00DA2F7A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>
        <w:rPr>
          <w:sz w:val="28"/>
        </w:rPr>
        <w:t>Создание заказа</w:t>
      </w:r>
    </w:p>
    <w:p w14:paraId="06F6AAAF" w14:textId="77777777" w:rsidR="007274A4" w:rsidRPr="00027937" w:rsidRDefault="007274A4" w:rsidP="008D50CF">
      <w:pPr>
        <w:spacing w:line="360" w:lineRule="auto"/>
        <w:jc w:val="both"/>
        <w:rPr>
          <w:sz w:val="28"/>
        </w:rPr>
      </w:pPr>
      <w:r w:rsidRPr="00027937">
        <w:rPr>
          <w:sz w:val="28"/>
        </w:rPr>
        <w:t>Далее представлена можно сказать «корзина» пользователя</w:t>
      </w:r>
      <w:r w:rsidR="00F32D90">
        <w:rPr>
          <w:sz w:val="28"/>
        </w:rPr>
        <w:t>,</w:t>
      </w:r>
      <w:r w:rsidRPr="00027937">
        <w:rPr>
          <w:sz w:val="28"/>
        </w:rPr>
        <w:t xml:space="preserve"> где он может отслеживать свои заказы</w:t>
      </w:r>
      <w:r w:rsidR="006648BA">
        <w:rPr>
          <w:sz w:val="28"/>
        </w:rPr>
        <w:t xml:space="preserve"> (рисунок 37)</w:t>
      </w:r>
      <w:r w:rsidRPr="00027937">
        <w:rPr>
          <w:sz w:val="28"/>
        </w:rPr>
        <w:t>.</w:t>
      </w:r>
    </w:p>
    <w:p w14:paraId="3FFEBB43" w14:textId="77777777" w:rsidR="00A80F99" w:rsidRDefault="00A80F99" w:rsidP="002622CC">
      <w:pPr>
        <w:spacing w:line="360" w:lineRule="auto"/>
      </w:pPr>
      <w:r w:rsidRPr="00A80F99">
        <w:rPr>
          <w:noProof/>
        </w:rPr>
        <w:lastRenderedPageBreak/>
        <w:drawing>
          <wp:inline distT="0" distB="0" distL="0" distR="0" wp14:anchorId="78949304" wp14:editId="533CDDCF">
            <wp:extent cx="6152515" cy="1080135"/>
            <wp:effectExtent l="19050" t="19050" r="19685" b="2476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08013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62E251" w14:textId="77777777" w:rsidR="00F32D90" w:rsidRPr="00F32D90" w:rsidRDefault="00F32D90" w:rsidP="00F32D90">
      <w:pPr>
        <w:spacing w:line="360" w:lineRule="auto"/>
        <w:jc w:val="center"/>
      </w:pPr>
      <w:r w:rsidRPr="00DA2F7A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37</w:t>
      </w:r>
      <w:r w:rsidRPr="00551488">
        <w:rPr>
          <w:sz w:val="28"/>
          <w:szCs w:val="28"/>
        </w:rPr>
        <w:t xml:space="preserve"> </w:t>
      </w:r>
      <w:r w:rsidRPr="00DA2F7A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>
        <w:rPr>
          <w:sz w:val="28"/>
        </w:rPr>
        <w:t>Меню корзины</w:t>
      </w:r>
    </w:p>
    <w:p w14:paraId="2E910343" w14:textId="77777777" w:rsidR="00DD3D15" w:rsidRPr="00027937" w:rsidRDefault="00DD3D15" w:rsidP="002622CC">
      <w:pPr>
        <w:spacing w:line="360" w:lineRule="auto"/>
        <w:rPr>
          <w:sz w:val="28"/>
        </w:rPr>
      </w:pPr>
      <w:r w:rsidRPr="00027937">
        <w:rPr>
          <w:sz w:val="28"/>
        </w:rPr>
        <w:t>Ниже приведена форма для отмены заказа</w:t>
      </w:r>
      <w:r w:rsidR="00F32D90">
        <w:rPr>
          <w:sz w:val="28"/>
        </w:rPr>
        <w:t xml:space="preserve"> (рисунок 38)</w:t>
      </w:r>
      <w:r w:rsidRPr="00027937">
        <w:rPr>
          <w:sz w:val="28"/>
        </w:rPr>
        <w:t>.</w:t>
      </w:r>
    </w:p>
    <w:p w14:paraId="0C36DFE9" w14:textId="77777777" w:rsidR="00A80F99" w:rsidRDefault="00A80F99" w:rsidP="002622CC">
      <w:pPr>
        <w:spacing w:line="360" w:lineRule="auto"/>
      </w:pPr>
      <w:r w:rsidRPr="00A80F99">
        <w:rPr>
          <w:noProof/>
        </w:rPr>
        <w:drawing>
          <wp:inline distT="0" distB="0" distL="0" distR="0" wp14:anchorId="7E90780D" wp14:editId="075A7B0B">
            <wp:extent cx="6152515" cy="1323975"/>
            <wp:effectExtent l="0" t="0" r="63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9475" w14:textId="77777777" w:rsidR="00F32D90" w:rsidRPr="00A80F99" w:rsidRDefault="00F32D90" w:rsidP="00F32D90">
      <w:pPr>
        <w:spacing w:line="360" w:lineRule="auto"/>
        <w:jc w:val="center"/>
      </w:pPr>
      <w:r w:rsidRPr="00DA2F7A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38</w:t>
      </w:r>
      <w:r w:rsidRPr="00551488">
        <w:rPr>
          <w:sz w:val="28"/>
          <w:szCs w:val="28"/>
        </w:rPr>
        <w:t xml:space="preserve"> </w:t>
      </w:r>
      <w:r w:rsidRPr="00DA2F7A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>
        <w:rPr>
          <w:sz w:val="28"/>
        </w:rPr>
        <w:t>Отмена заказа</w:t>
      </w:r>
    </w:p>
    <w:p w14:paraId="05A429CB" w14:textId="77777777" w:rsidR="00A80F99" w:rsidRDefault="00A80F99" w:rsidP="002622CC">
      <w:pPr>
        <w:spacing w:line="360" w:lineRule="auto"/>
        <w:ind w:firstLine="720"/>
        <w:jc w:val="both"/>
        <w:rPr>
          <w:sz w:val="28"/>
        </w:rPr>
      </w:pPr>
      <w:r w:rsidRPr="00DA2F7A">
        <w:rPr>
          <w:sz w:val="28"/>
        </w:rPr>
        <w:br w:type="page"/>
      </w:r>
    </w:p>
    <w:p w14:paraId="05E409B2" w14:textId="2566E3AF" w:rsidR="0056135B" w:rsidRPr="0085528E" w:rsidRDefault="0085528E" w:rsidP="00712955">
      <w:pPr>
        <w:pStyle w:val="a8"/>
        <w:jc w:val="center"/>
      </w:pPr>
      <w:bookmarkStart w:id="61" w:name="_Toc121075493"/>
      <w:bookmarkStart w:id="62" w:name="_Toc121078296"/>
      <w:bookmarkStart w:id="63" w:name="_Toc121248105"/>
      <w:r w:rsidRPr="0085528E">
        <w:lastRenderedPageBreak/>
        <w:t>ЗАКЛЮЧЕНИЕ</w:t>
      </w:r>
      <w:bookmarkEnd w:id="54"/>
      <w:bookmarkEnd w:id="61"/>
      <w:bookmarkEnd w:id="62"/>
      <w:bookmarkEnd w:id="63"/>
    </w:p>
    <w:bookmarkEnd w:id="55"/>
    <w:bookmarkEnd w:id="56"/>
    <w:p w14:paraId="1854A6F1" w14:textId="02BC6610" w:rsidR="0056135B" w:rsidRPr="00BC668D" w:rsidRDefault="002B689A" w:rsidP="002622CC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В ходе выполнения данной</w:t>
      </w:r>
      <w:r w:rsidR="0056135B" w:rsidRPr="00BC668D">
        <w:rPr>
          <w:sz w:val="28"/>
          <w:szCs w:val="28"/>
        </w:rPr>
        <w:t xml:space="preserve"> </w:t>
      </w:r>
      <w:r w:rsidR="00D931DF">
        <w:rPr>
          <w:sz w:val="28"/>
          <w:szCs w:val="28"/>
        </w:rPr>
        <w:t xml:space="preserve">курсовой работы </w:t>
      </w:r>
      <w:r w:rsidR="0056135B" w:rsidRPr="00BC668D">
        <w:rPr>
          <w:sz w:val="28"/>
          <w:szCs w:val="28"/>
        </w:rPr>
        <w:t xml:space="preserve">была разработана информационная система </w:t>
      </w:r>
      <w:r w:rsidR="0056135B" w:rsidRPr="00570E3A">
        <w:rPr>
          <w:sz w:val="28"/>
        </w:rPr>
        <w:t>«Сервисный центр</w:t>
      </w:r>
      <w:r w:rsidR="0056135B">
        <w:rPr>
          <w:sz w:val="28"/>
        </w:rPr>
        <w:t xml:space="preserve"> по ремонту бытовой техники</w:t>
      </w:r>
      <w:r w:rsidR="0056135B" w:rsidRPr="00570E3A">
        <w:rPr>
          <w:sz w:val="28"/>
        </w:rPr>
        <w:t>»</w:t>
      </w:r>
      <w:r w:rsidR="0056135B">
        <w:rPr>
          <w:sz w:val="28"/>
          <w:szCs w:val="28"/>
        </w:rPr>
        <w:t xml:space="preserve"> – </w:t>
      </w:r>
      <w:r w:rsidR="0056135B" w:rsidRPr="00BC668D">
        <w:rPr>
          <w:sz w:val="28"/>
          <w:szCs w:val="28"/>
        </w:rPr>
        <w:t>мест</w:t>
      </w:r>
      <w:r w:rsidR="0056135B">
        <w:rPr>
          <w:sz w:val="28"/>
          <w:szCs w:val="28"/>
        </w:rPr>
        <w:t>о</w:t>
      </w:r>
      <w:r w:rsidR="0056135B" w:rsidRPr="00BC668D">
        <w:rPr>
          <w:sz w:val="28"/>
          <w:szCs w:val="28"/>
        </w:rPr>
        <w:t>,</w:t>
      </w:r>
      <w:r w:rsidR="0056135B">
        <w:rPr>
          <w:sz w:val="28"/>
          <w:szCs w:val="28"/>
        </w:rPr>
        <w:t xml:space="preserve"> где</w:t>
      </w:r>
      <w:r w:rsidR="004D70AF">
        <w:rPr>
          <w:sz w:val="28"/>
          <w:szCs w:val="28"/>
        </w:rPr>
        <w:t xml:space="preserve"> люди</w:t>
      </w:r>
      <w:r w:rsidR="0056135B">
        <w:rPr>
          <w:sz w:val="28"/>
          <w:szCs w:val="28"/>
        </w:rPr>
        <w:t xml:space="preserve"> могут </w:t>
      </w:r>
      <w:r w:rsidR="004D70AF">
        <w:rPr>
          <w:sz w:val="28"/>
          <w:szCs w:val="28"/>
        </w:rPr>
        <w:t>вы</w:t>
      </w:r>
      <w:r w:rsidR="0056135B">
        <w:rPr>
          <w:sz w:val="28"/>
          <w:szCs w:val="28"/>
        </w:rPr>
        <w:t xml:space="preserve">брать </w:t>
      </w:r>
      <w:r w:rsidR="004D70AF">
        <w:rPr>
          <w:sz w:val="28"/>
          <w:szCs w:val="28"/>
        </w:rPr>
        <w:t xml:space="preserve">ремонт </w:t>
      </w:r>
      <w:r w:rsidR="0056135B">
        <w:rPr>
          <w:sz w:val="28"/>
          <w:szCs w:val="28"/>
        </w:rPr>
        <w:t xml:space="preserve">своей </w:t>
      </w:r>
      <w:r w:rsidR="004D70AF">
        <w:rPr>
          <w:sz w:val="28"/>
          <w:szCs w:val="28"/>
        </w:rPr>
        <w:t>бытовой техники</w:t>
      </w:r>
      <w:r w:rsidR="0056135B" w:rsidRPr="00BC668D">
        <w:rPr>
          <w:sz w:val="28"/>
          <w:szCs w:val="28"/>
        </w:rPr>
        <w:t>. Был определен и реализован следующий функционал информационной системы:</w:t>
      </w:r>
    </w:p>
    <w:p w14:paraId="029524A6" w14:textId="77777777" w:rsidR="006260B6" w:rsidRPr="00570E3A" w:rsidRDefault="006260B6" w:rsidP="002622CC">
      <w:pPr>
        <w:spacing w:line="360" w:lineRule="auto"/>
        <w:ind w:firstLine="851"/>
        <w:jc w:val="both"/>
        <w:rPr>
          <w:sz w:val="28"/>
        </w:rPr>
      </w:pPr>
      <w:r w:rsidRPr="00570E3A">
        <w:rPr>
          <w:sz w:val="28"/>
        </w:rPr>
        <w:t>−</w:t>
      </w:r>
      <w:r w:rsidRPr="00570E3A">
        <w:rPr>
          <w:sz w:val="28"/>
        </w:rPr>
        <w:tab/>
        <w:t>авторизация;</w:t>
      </w:r>
    </w:p>
    <w:p w14:paraId="2EABB784" w14:textId="77777777" w:rsidR="006260B6" w:rsidRPr="00570E3A" w:rsidRDefault="006260B6" w:rsidP="002622CC">
      <w:pPr>
        <w:spacing w:line="360" w:lineRule="auto"/>
        <w:ind w:firstLine="851"/>
        <w:jc w:val="both"/>
        <w:rPr>
          <w:sz w:val="28"/>
        </w:rPr>
      </w:pPr>
      <w:r w:rsidRPr="00570E3A">
        <w:rPr>
          <w:sz w:val="28"/>
        </w:rPr>
        <w:t>−</w:t>
      </w:r>
      <w:r w:rsidRPr="00570E3A">
        <w:rPr>
          <w:sz w:val="28"/>
        </w:rPr>
        <w:tab/>
        <w:t>регистрация;</w:t>
      </w:r>
    </w:p>
    <w:p w14:paraId="0CAC1A2D" w14:textId="77777777" w:rsidR="006260B6" w:rsidRPr="00570E3A" w:rsidRDefault="006260B6" w:rsidP="002622CC">
      <w:pPr>
        <w:spacing w:line="360" w:lineRule="auto"/>
        <w:ind w:firstLine="851"/>
        <w:jc w:val="both"/>
        <w:rPr>
          <w:sz w:val="28"/>
        </w:rPr>
      </w:pPr>
      <w:r w:rsidRPr="00570E3A">
        <w:rPr>
          <w:sz w:val="28"/>
        </w:rPr>
        <w:t>−</w:t>
      </w:r>
      <w:r w:rsidRPr="00570E3A">
        <w:rPr>
          <w:sz w:val="28"/>
        </w:rPr>
        <w:tab/>
        <w:t>создание заказов;</w:t>
      </w:r>
    </w:p>
    <w:p w14:paraId="4174E4F3" w14:textId="77777777" w:rsidR="006260B6" w:rsidRPr="00570E3A" w:rsidRDefault="006260B6" w:rsidP="002622CC">
      <w:pPr>
        <w:spacing w:line="360" w:lineRule="auto"/>
        <w:ind w:firstLine="851"/>
        <w:jc w:val="both"/>
        <w:rPr>
          <w:sz w:val="28"/>
        </w:rPr>
      </w:pPr>
      <w:r w:rsidRPr="00570E3A">
        <w:rPr>
          <w:sz w:val="28"/>
        </w:rPr>
        <w:t>−</w:t>
      </w:r>
      <w:r w:rsidRPr="00570E3A">
        <w:rPr>
          <w:sz w:val="28"/>
        </w:rPr>
        <w:tab/>
        <w:t>просмотр текущих клиентов;</w:t>
      </w:r>
    </w:p>
    <w:p w14:paraId="3C800563" w14:textId="77777777" w:rsidR="006260B6" w:rsidRPr="00570E3A" w:rsidRDefault="006260B6" w:rsidP="002622CC">
      <w:pPr>
        <w:spacing w:line="360" w:lineRule="auto"/>
        <w:ind w:firstLine="851"/>
        <w:jc w:val="both"/>
        <w:rPr>
          <w:sz w:val="28"/>
        </w:rPr>
      </w:pPr>
      <w:r w:rsidRPr="00570E3A">
        <w:rPr>
          <w:sz w:val="28"/>
        </w:rPr>
        <w:t>−</w:t>
      </w:r>
      <w:r w:rsidRPr="00570E3A">
        <w:rPr>
          <w:sz w:val="28"/>
        </w:rPr>
        <w:tab/>
        <w:t xml:space="preserve">удаление </w:t>
      </w:r>
      <w:r>
        <w:rPr>
          <w:sz w:val="28"/>
        </w:rPr>
        <w:t>заказов</w:t>
      </w:r>
      <w:r w:rsidRPr="00570E3A">
        <w:rPr>
          <w:sz w:val="28"/>
        </w:rPr>
        <w:t>.</w:t>
      </w:r>
    </w:p>
    <w:p w14:paraId="165B68E8" w14:textId="77777777" w:rsidR="006260B6" w:rsidRPr="006260B6" w:rsidRDefault="006260B6" w:rsidP="002622CC">
      <w:pPr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−</w:t>
      </w:r>
      <w:r>
        <w:rPr>
          <w:sz w:val="28"/>
        </w:rPr>
        <w:tab/>
        <w:t>редактирование заказов.</w:t>
      </w:r>
    </w:p>
    <w:p w14:paraId="4BD439C3" w14:textId="77777777" w:rsidR="006260B6" w:rsidRPr="00570E3A" w:rsidRDefault="006260B6" w:rsidP="002622CC">
      <w:pPr>
        <w:spacing w:line="360" w:lineRule="auto"/>
        <w:ind w:firstLine="851"/>
        <w:jc w:val="both"/>
        <w:rPr>
          <w:sz w:val="28"/>
        </w:rPr>
      </w:pPr>
      <w:r w:rsidRPr="00570E3A">
        <w:rPr>
          <w:sz w:val="28"/>
        </w:rPr>
        <w:t>−</w:t>
      </w:r>
      <w:r w:rsidRPr="00570E3A">
        <w:rPr>
          <w:sz w:val="28"/>
        </w:rPr>
        <w:tab/>
        <w:t>создание</w:t>
      </w:r>
      <w:r w:rsidRPr="006D2C30">
        <w:rPr>
          <w:sz w:val="28"/>
        </w:rPr>
        <w:t xml:space="preserve"> </w:t>
      </w:r>
      <w:r>
        <w:rPr>
          <w:sz w:val="28"/>
        </w:rPr>
        <w:t>сотрудников</w:t>
      </w:r>
      <w:r w:rsidRPr="00570E3A">
        <w:rPr>
          <w:sz w:val="28"/>
        </w:rPr>
        <w:t>;</w:t>
      </w:r>
    </w:p>
    <w:p w14:paraId="27B8D17F" w14:textId="77777777" w:rsidR="006260B6" w:rsidRPr="00570E3A" w:rsidRDefault="006260B6" w:rsidP="002622CC">
      <w:pPr>
        <w:spacing w:line="360" w:lineRule="auto"/>
        <w:ind w:firstLine="851"/>
        <w:jc w:val="both"/>
        <w:rPr>
          <w:sz w:val="28"/>
        </w:rPr>
      </w:pPr>
      <w:r w:rsidRPr="00570E3A">
        <w:rPr>
          <w:sz w:val="28"/>
        </w:rPr>
        <w:t>−</w:t>
      </w:r>
      <w:r w:rsidRPr="00570E3A">
        <w:rPr>
          <w:sz w:val="28"/>
        </w:rPr>
        <w:tab/>
        <w:t xml:space="preserve">удаление </w:t>
      </w:r>
      <w:r>
        <w:rPr>
          <w:sz w:val="28"/>
        </w:rPr>
        <w:t>сотрудников</w:t>
      </w:r>
      <w:r w:rsidRPr="00570E3A">
        <w:rPr>
          <w:sz w:val="28"/>
        </w:rPr>
        <w:t>.</w:t>
      </w:r>
    </w:p>
    <w:p w14:paraId="7849BEF0" w14:textId="77777777" w:rsidR="006260B6" w:rsidRPr="006D2C30" w:rsidRDefault="006260B6" w:rsidP="002622CC">
      <w:pPr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−</w:t>
      </w:r>
      <w:r>
        <w:rPr>
          <w:sz w:val="28"/>
        </w:rPr>
        <w:tab/>
        <w:t>редактирование сотрудников.</w:t>
      </w:r>
    </w:p>
    <w:p w14:paraId="402EFA2B" w14:textId="77777777" w:rsidR="0056135B" w:rsidRPr="00BC668D" w:rsidRDefault="0056135B" w:rsidP="002622CC">
      <w:pPr>
        <w:spacing w:line="360" w:lineRule="auto"/>
        <w:ind w:firstLine="720"/>
        <w:jc w:val="both"/>
        <w:rPr>
          <w:sz w:val="28"/>
          <w:szCs w:val="28"/>
        </w:rPr>
      </w:pPr>
      <w:r w:rsidRPr="00BC668D">
        <w:rPr>
          <w:sz w:val="28"/>
          <w:szCs w:val="28"/>
        </w:rPr>
        <w:t xml:space="preserve">Были рассмотрены возможные реализации </w:t>
      </w:r>
      <w:r>
        <w:rPr>
          <w:sz w:val="28"/>
          <w:szCs w:val="28"/>
        </w:rPr>
        <w:t>ИС</w:t>
      </w:r>
      <w:r w:rsidRPr="00BC668D">
        <w:rPr>
          <w:sz w:val="28"/>
          <w:szCs w:val="28"/>
        </w:rPr>
        <w:t xml:space="preserve"> с использование</w:t>
      </w:r>
      <w:r>
        <w:rPr>
          <w:sz w:val="28"/>
          <w:szCs w:val="28"/>
        </w:rPr>
        <w:t xml:space="preserve">м разных </w:t>
      </w:r>
      <w:r w:rsidRPr="00BC668D">
        <w:rPr>
          <w:sz w:val="28"/>
          <w:szCs w:val="28"/>
        </w:rPr>
        <w:t>технологий и языков программирования, но в результате анализа инструме</w:t>
      </w:r>
      <w:r>
        <w:rPr>
          <w:sz w:val="28"/>
          <w:szCs w:val="28"/>
        </w:rPr>
        <w:t>нтальных средств разработки</w:t>
      </w:r>
      <w:r w:rsidRPr="00BC668D">
        <w:rPr>
          <w:sz w:val="28"/>
          <w:szCs w:val="28"/>
        </w:rPr>
        <w:t xml:space="preserve"> выбор остановился на языке программирования </w:t>
      </w:r>
      <w:r>
        <w:rPr>
          <w:sz w:val="28"/>
          <w:szCs w:val="28"/>
          <w:lang w:val="en-US"/>
        </w:rPr>
        <w:t>PHP</w:t>
      </w:r>
      <w:r w:rsidRPr="00BC668D">
        <w:rPr>
          <w:sz w:val="28"/>
          <w:szCs w:val="28"/>
        </w:rPr>
        <w:t>.</w:t>
      </w:r>
    </w:p>
    <w:p w14:paraId="65401C8F" w14:textId="77777777" w:rsidR="0056135B" w:rsidRPr="00BC668D" w:rsidRDefault="0056135B" w:rsidP="002622CC">
      <w:pPr>
        <w:spacing w:line="360" w:lineRule="auto"/>
        <w:ind w:firstLine="720"/>
        <w:jc w:val="both"/>
        <w:rPr>
          <w:sz w:val="28"/>
          <w:szCs w:val="28"/>
        </w:rPr>
      </w:pPr>
      <w:r w:rsidRPr="00BC668D">
        <w:rPr>
          <w:sz w:val="28"/>
          <w:szCs w:val="28"/>
        </w:rPr>
        <w:t xml:space="preserve">Был разработан браузерный программный продукт, с интуитивным и современным интерфейсом и широким функционалом. </w:t>
      </w:r>
    </w:p>
    <w:p w14:paraId="67948B17" w14:textId="77777777" w:rsidR="0056135B" w:rsidRPr="00BC668D" w:rsidRDefault="0056135B" w:rsidP="002622CC">
      <w:pPr>
        <w:spacing w:line="360" w:lineRule="auto"/>
        <w:ind w:firstLine="720"/>
        <w:jc w:val="both"/>
        <w:rPr>
          <w:sz w:val="28"/>
          <w:szCs w:val="28"/>
        </w:rPr>
      </w:pPr>
      <w:r w:rsidRPr="00BC668D">
        <w:rPr>
          <w:sz w:val="28"/>
          <w:szCs w:val="28"/>
        </w:rPr>
        <w:t xml:space="preserve">В дальнейшем </w:t>
      </w:r>
      <w:r>
        <w:rPr>
          <w:sz w:val="28"/>
          <w:szCs w:val="28"/>
        </w:rPr>
        <w:t>ИС</w:t>
      </w:r>
      <w:r w:rsidRPr="00BC668D">
        <w:rPr>
          <w:sz w:val="28"/>
          <w:szCs w:val="28"/>
        </w:rPr>
        <w:t xml:space="preserve"> может развиваться пут</w:t>
      </w:r>
      <w:r>
        <w:rPr>
          <w:sz w:val="28"/>
          <w:szCs w:val="28"/>
        </w:rPr>
        <w:t>ё</w:t>
      </w:r>
      <w:r w:rsidRPr="00BC668D">
        <w:rPr>
          <w:sz w:val="28"/>
          <w:szCs w:val="28"/>
        </w:rPr>
        <w:t>м расширения функционала и совершенствования интерфейса, тем самым набирая б</w:t>
      </w:r>
      <w:r>
        <w:rPr>
          <w:sz w:val="28"/>
          <w:szCs w:val="28"/>
        </w:rPr>
        <w:t xml:space="preserve">ольшее сообщество пользователей, а также и </w:t>
      </w:r>
      <w:r w:rsidRPr="00BC668D">
        <w:rPr>
          <w:sz w:val="28"/>
          <w:szCs w:val="28"/>
        </w:rPr>
        <w:t>ак</w:t>
      </w:r>
      <w:r>
        <w:rPr>
          <w:sz w:val="28"/>
          <w:szCs w:val="28"/>
        </w:rPr>
        <w:t>туальность программного продукта</w:t>
      </w:r>
      <w:r w:rsidRPr="00BC668D">
        <w:rPr>
          <w:sz w:val="28"/>
          <w:szCs w:val="28"/>
        </w:rPr>
        <w:t>.</w:t>
      </w:r>
    </w:p>
    <w:p w14:paraId="48A8D5D6" w14:textId="77777777" w:rsidR="008A4D3F" w:rsidRDefault="0056135B" w:rsidP="002622CC">
      <w:pPr>
        <w:spacing w:line="360" w:lineRule="auto"/>
        <w:ind w:firstLine="720"/>
        <w:jc w:val="both"/>
        <w:rPr>
          <w:sz w:val="28"/>
          <w:szCs w:val="28"/>
        </w:rPr>
      </w:pPr>
      <w:r w:rsidRPr="00BC668D">
        <w:rPr>
          <w:sz w:val="28"/>
          <w:szCs w:val="28"/>
        </w:rPr>
        <w:t>Все поставленные цели и задачи курсового проекта были успешно выполнены.</w:t>
      </w:r>
    </w:p>
    <w:p w14:paraId="10203C7A" w14:textId="77777777" w:rsidR="004D70AF" w:rsidRDefault="004D70AF" w:rsidP="002622CC">
      <w:pPr>
        <w:spacing w:after="160" w:line="360" w:lineRule="auto"/>
        <w:rPr>
          <w:rFonts w:eastAsiaTheme="minorHAnsi"/>
          <w:b/>
          <w:bCs/>
          <w:kern w:val="32"/>
          <w:sz w:val="28"/>
          <w:szCs w:val="28"/>
          <w:shd w:val="clear" w:color="auto" w:fill="FFFFFF"/>
          <w:lang w:eastAsia="en-US"/>
        </w:rPr>
      </w:pPr>
      <w:bookmarkStart w:id="64" w:name="_Toc90228335"/>
      <w:r>
        <w:rPr>
          <w:shd w:val="clear" w:color="auto" w:fill="FFFFFF"/>
        </w:rPr>
        <w:br w:type="page"/>
      </w:r>
    </w:p>
    <w:p w14:paraId="3FBCBD9B" w14:textId="37A6A9C8" w:rsidR="00A80F99" w:rsidRPr="0085528E" w:rsidRDefault="0085528E" w:rsidP="005955E7">
      <w:pPr>
        <w:pStyle w:val="a8"/>
        <w:jc w:val="center"/>
      </w:pPr>
      <w:bookmarkStart w:id="65" w:name="_Toc121075494"/>
      <w:bookmarkStart w:id="66" w:name="_Toc121078297"/>
      <w:bookmarkStart w:id="67" w:name="_Toc121248106"/>
      <w:r w:rsidRPr="0085528E">
        <w:lastRenderedPageBreak/>
        <w:t xml:space="preserve">СПИСОК ИСПОЛЬЗУЕМЫХ </w:t>
      </w:r>
      <w:bookmarkEnd w:id="64"/>
      <w:bookmarkEnd w:id="65"/>
      <w:bookmarkEnd w:id="66"/>
      <w:r w:rsidR="00971B98">
        <w:t>ИСТОЧНИКОВ</w:t>
      </w:r>
      <w:bookmarkEnd w:id="67"/>
    </w:p>
    <w:p w14:paraId="06C9707D" w14:textId="77777777" w:rsidR="008D50CF" w:rsidRPr="002622CC" w:rsidRDefault="008D50CF" w:rsidP="002622CC">
      <w:pPr>
        <w:pStyle w:val="a4"/>
        <w:numPr>
          <w:ilvl w:val="1"/>
          <w:numId w:val="15"/>
        </w:numPr>
        <w:spacing w:line="360" w:lineRule="auto"/>
        <w:ind w:left="0" w:firstLine="851"/>
        <w:jc w:val="both"/>
        <w:rPr>
          <w:sz w:val="28"/>
          <w:szCs w:val="28"/>
        </w:rPr>
      </w:pPr>
      <w:proofErr w:type="spellStart"/>
      <w:r w:rsidRPr="00027937">
        <w:rPr>
          <w:sz w:val="28"/>
          <w:szCs w:val="28"/>
          <w:lang w:val="en-US"/>
        </w:rPr>
        <w:t>Dmosk</w:t>
      </w:r>
      <w:proofErr w:type="spellEnd"/>
      <w:r w:rsidRPr="002622CC">
        <w:rPr>
          <w:sz w:val="28"/>
          <w:szCs w:val="28"/>
        </w:rPr>
        <w:t xml:space="preserve"> – Примеры </w:t>
      </w:r>
      <w:r w:rsidRPr="00027937">
        <w:rPr>
          <w:sz w:val="28"/>
          <w:szCs w:val="28"/>
          <w:lang w:val="en-US"/>
        </w:rPr>
        <w:t>SQL</w:t>
      </w:r>
      <w:r w:rsidRPr="002622CC">
        <w:rPr>
          <w:sz w:val="28"/>
          <w:szCs w:val="28"/>
        </w:rPr>
        <w:t xml:space="preserve">-запросов в </w:t>
      </w:r>
      <w:proofErr w:type="spellStart"/>
      <w:r w:rsidRPr="00027937">
        <w:rPr>
          <w:sz w:val="28"/>
          <w:szCs w:val="28"/>
          <w:lang w:val="en-US"/>
        </w:rPr>
        <w:t>MariaDB</w:t>
      </w:r>
      <w:proofErr w:type="spellEnd"/>
      <w:r w:rsidRPr="002622CC">
        <w:rPr>
          <w:sz w:val="28"/>
          <w:szCs w:val="28"/>
        </w:rPr>
        <w:t xml:space="preserve"> (</w:t>
      </w:r>
      <w:r w:rsidRPr="00027937">
        <w:rPr>
          <w:sz w:val="28"/>
          <w:szCs w:val="28"/>
          <w:lang w:val="en-US"/>
        </w:rPr>
        <w:t>MySQL</w:t>
      </w:r>
      <w:r w:rsidRPr="002622CC">
        <w:rPr>
          <w:sz w:val="28"/>
          <w:szCs w:val="28"/>
        </w:rPr>
        <w:t xml:space="preserve">) – </w:t>
      </w:r>
      <w:r w:rsidRPr="00027937">
        <w:rPr>
          <w:sz w:val="28"/>
          <w:szCs w:val="28"/>
          <w:lang w:val="en-US"/>
        </w:rPr>
        <w:t>URL</w:t>
      </w:r>
      <w:r w:rsidRPr="002622CC">
        <w:rPr>
          <w:sz w:val="28"/>
          <w:szCs w:val="28"/>
        </w:rPr>
        <w:t xml:space="preserve">: </w:t>
      </w:r>
      <w:hyperlink r:id="rId50" w:history="1">
        <w:r w:rsidRPr="00027937">
          <w:rPr>
            <w:sz w:val="28"/>
            <w:szCs w:val="28"/>
            <w:lang w:val="en-US"/>
          </w:rPr>
          <w:t>https</w:t>
        </w:r>
        <w:r w:rsidRPr="002622CC">
          <w:rPr>
            <w:sz w:val="28"/>
            <w:szCs w:val="28"/>
          </w:rPr>
          <w:t>://</w:t>
        </w:r>
        <w:r w:rsidRPr="00027937">
          <w:rPr>
            <w:sz w:val="28"/>
            <w:szCs w:val="28"/>
            <w:lang w:val="en-US"/>
          </w:rPr>
          <w:t>www</w:t>
        </w:r>
        <w:r w:rsidRPr="002622CC">
          <w:rPr>
            <w:sz w:val="28"/>
            <w:szCs w:val="28"/>
          </w:rPr>
          <w:t>.</w:t>
        </w:r>
        <w:proofErr w:type="spellStart"/>
        <w:r w:rsidRPr="00027937">
          <w:rPr>
            <w:sz w:val="28"/>
            <w:szCs w:val="28"/>
            <w:lang w:val="en-US"/>
          </w:rPr>
          <w:t>dmosk</w:t>
        </w:r>
        <w:proofErr w:type="spellEnd"/>
        <w:r w:rsidRPr="002622CC">
          <w:rPr>
            <w:sz w:val="28"/>
            <w:szCs w:val="28"/>
          </w:rPr>
          <w:t>.</w:t>
        </w:r>
        <w:proofErr w:type="spellStart"/>
        <w:r w:rsidRPr="00027937">
          <w:rPr>
            <w:sz w:val="28"/>
            <w:szCs w:val="28"/>
            <w:lang w:val="en-US"/>
          </w:rPr>
          <w:t>ru</w:t>
        </w:r>
        <w:proofErr w:type="spellEnd"/>
        <w:r w:rsidRPr="002622CC">
          <w:rPr>
            <w:sz w:val="28"/>
            <w:szCs w:val="28"/>
          </w:rPr>
          <w:t>/</w:t>
        </w:r>
        <w:proofErr w:type="spellStart"/>
        <w:r w:rsidRPr="00027937">
          <w:rPr>
            <w:sz w:val="28"/>
            <w:szCs w:val="28"/>
            <w:lang w:val="en-US"/>
          </w:rPr>
          <w:t>miniinstruktions</w:t>
        </w:r>
        <w:proofErr w:type="spellEnd"/>
        <w:r w:rsidRPr="002622CC">
          <w:rPr>
            <w:sz w:val="28"/>
            <w:szCs w:val="28"/>
          </w:rPr>
          <w:t>.</w:t>
        </w:r>
        <w:proofErr w:type="spellStart"/>
        <w:r w:rsidRPr="00027937">
          <w:rPr>
            <w:sz w:val="28"/>
            <w:szCs w:val="28"/>
            <w:lang w:val="en-US"/>
          </w:rPr>
          <w:t>php</w:t>
        </w:r>
        <w:proofErr w:type="spellEnd"/>
        <w:r w:rsidRPr="002622CC">
          <w:rPr>
            <w:sz w:val="28"/>
            <w:szCs w:val="28"/>
          </w:rPr>
          <w:t>?</w:t>
        </w:r>
        <w:r w:rsidRPr="00027937">
          <w:rPr>
            <w:sz w:val="28"/>
            <w:szCs w:val="28"/>
            <w:lang w:val="en-US"/>
          </w:rPr>
          <w:t>mini</w:t>
        </w:r>
        <w:r w:rsidRPr="002622CC">
          <w:rPr>
            <w:sz w:val="28"/>
            <w:szCs w:val="28"/>
          </w:rPr>
          <w:t>=</w:t>
        </w:r>
        <w:proofErr w:type="spellStart"/>
        <w:r w:rsidRPr="00027937">
          <w:rPr>
            <w:sz w:val="28"/>
            <w:szCs w:val="28"/>
            <w:lang w:val="en-US"/>
          </w:rPr>
          <w:t>sql</w:t>
        </w:r>
        <w:proofErr w:type="spellEnd"/>
        <w:r w:rsidRPr="002622CC">
          <w:rPr>
            <w:sz w:val="28"/>
            <w:szCs w:val="28"/>
          </w:rPr>
          <w:t>-</w:t>
        </w:r>
        <w:proofErr w:type="spellStart"/>
        <w:r w:rsidRPr="00027937">
          <w:rPr>
            <w:sz w:val="28"/>
            <w:szCs w:val="28"/>
            <w:lang w:val="en-US"/>
          </w:rPr>
          <w:t>mysql</w:t>
        </w:r>
        <w:proofErr w:type="spellEnd"/>
      </w:hyperlink>
      <w:r w:rsidRPr="002622CC">
        <w:rPr>
          <w:sz w:val="28"/>
          <w:szCs w:val="28"/>
        </w:rPr>
        <w:t xml:space="preserve"> (дата обращения: 11.10.2022). – Текст: электронный.</w:t>
      </w:r>
    </w:p>
    <w:p w14:paraId="78ED2181" w14:textId="77777777" w:rsidR="008D50CF" w:rsidRPr="00027937" w:rsidRDefault="008D50CF" w:rsidP="002622CC">
      <w:pPr>
        <w:pStyle w:val="a4"/>
        <w:numPr>
          <w:ilvl w:val="1"/>
          <w:numId w:val="15"/>
        </w:numPr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proofErr w:type="spellStart"/>
      <w:r w:rsidRPr="00027937">
        <w:rPr>
          <w:sz w:val="28"/>
          <w:szCs w:val="28"/>
          <w:lang w:val="en-US"/>
        </w:rPr>
        <w:t>FrontEnd</w:t>
      </w:r>
      <w:proofErr w:type="spellEnd"/>
      <w:r w:rsidRPr="00027937">
        <w:rPr>
          <w:sz w:val="28"/>
          <w:szCs w:val="28"/>
          <w:lang w:val="en-US"/>
        </w:rPr>
        <w:t xml:space="preserve"> Resource – 107 Beautiful CSS Cards examples to improve your UI – URL: </w:t>
      </w:r>
      <w:r w:rsidRPr="008D50CF">
        <w:rPr>
          <w:sz w:val="28"/>
          <w:szCs w:val="28"/>
          <w:lang w:val="en-US"/>
        </w:rPr>
        <w:t>https://frontendresource.com/css-cards/</w:t>
      </w:r>
      <w:r w:rsidRPr="00027937">
        <w:rPr>
          <w:rFonts w:eastAsia="Calibri"/>
          <w:sz w:val="28"/>
          <w:szCs w:val="28"/>
          <w:lang w:val="en-US" w:eastAsia="en-US"/>
        </w:rPr>
        <w:t>(</w:t>
      </w:r>
      <w:r w:rsidRPr="00027937">
        <w:rPr>
          <w:rFonts w:eastAsia="Calibri"/>
          <w:sz w:val="28"/>
          <w:szCs w:val="28"/>
          <w:lang w:eastAsia="en-US"/>
        </w:rPr>
        <w:t>дата</w:t>
      </w:r>
      <w:r w:rsidRPr="00027937">
        <w:rPr>
          <w:rFonts w:eastAsia="Calibri"/>
          <w:sz w:val="28"/>
          <w:szCs w:val="28"/>
          <w:lang w:val="en-US" w:eastAsia="en-US"/>
        </w:rPr>
        <w:t xml:space="preserve"> </w:t>
      </w:r>
      <w:r w:rsidRPr="00027937">
        <w:rPr>
          <w:rFonts w:eastAsia="Calibri"/>
          <w:sz w:val="28"/>
          <w:szCs w:val="28"/>
          <w:lang w:eastAsia="en-US"/>
        </w:rPr>
        <w:t>обращения</w:t>
      </w:r>
      <w:r w:rsidRPr="00027937">
        <w:rPr>
          <w:rFonts w:eastAsia="Calibri"/>
          <w:sz w:val="28"/>
          <w:szCs w:val="28"/>
          <w:lang w:val="en-US" w:eastAsia="en-US"/>
        </w:rPr>
        <w:t xml:space="preserve">: 21.11.2022). – </w:t>
      </w:r>
      <w:r w:rsidRPr="00027937">
        <w:rPr>
          <w:rFonts w:eastAsia="Calibri"/>
          <w:sz w:val="28"/>
          <w:szCs w:val="28"/>
          <w:lang w:eastAsia="en-US"/>
        </w:rPr>
        <w:t>Текст</w:t>
      </w:r>
      <w:r w:rsidRPr="00027937">
        <w:rPr>
          <w:rFonts w:eastAsia="Calibri"/>
          <w:sz w:val="28"/>
          <w:szCs w:val="28"/>
          <w:lang w:val="en-US" w:eastAsia="en-US"/>
        </w:rPr>
        <w:t xml:space="preserve">: </w:t>
      </w:r>
      <w:r w:rsidRPr="00027937">
        <w:rPr>
          <w:rFonts w:eastAsia="Calibri"/>
          <w:sz w:val="28"/>
          <w:szCs w:val="28"/>
          <w:lang w:eastAsia="en-US"/>
        </w:rPr>
        <w:t>электронный</w:t>
      </w:r>
      <w:r w:rsidRPr="00027937">
        <w:rPr>
          <w:rFonts w:eastAsia="Calibri"/>
          <w:sz w:val="28"/>
          <w:szCs w:val="28"/>
          <w:lang w:val="en-US" w:eastAsia="en-US"/>
        </w:rPr>
        <w:t>.</w:t>
      </w:r>
    </w:p>
    <w:p w14:paraId="3C2B579C" w14:textId="77777777" w:rsidR="008D50CF" w:rsidRPr="002622CC" w:rsidRDefault="008D50CF" w:rsidP="002622CC">
      <w:pPr>
        <w:pStyle w:val="a4"/>
        <w:numPr>
          <w:ilvl w:val="1"/>
          <w:numId w:val="1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027937">
        <w:rPr>
          <w:sz w:val="28"/>
          <w:szCs w:val="28"/>
          <w:lang w:val="en-US"/>
        </w:rPr>
        <w:t>HTML</w:t>
      </w:r>
      <w:r w:rsidRPr="002622CC">
        <w:rPr>
          <w:sz w:val="28"/>
          <w:szCs w:val="28"/>
        </w:rPr>
        <w:t xml:space="preserve">5 </w:t>
      </w:r>
      <w:r w:rsidRPr="00027937">
        <w:rPr>
          <w:sz w:val="28"/>
          <w:szCs w:val="28"/>
          <w:lang w:val="en-US"/>
        </w:rPr>
        <w:t>BOOK</w:t>
      </w:r>
      <w:r w:rsidRPr="002622CC">
        <w:rPr>
          <w:sz w:val="28"/>
          <w:szCs w:val="28"/>
        </w:rPr>
        <w:t xml:space="preserve"> – Основы </w:t>
      </w:r>
      <w:r w:rsidRPr="00027937">
        <w:rPr>
          <w:sz w:val="28"/>
          <w:szCs w:val="28"/>
          <w:lang w:val="en-US"/>
        </w:rPr>
        <w:t>CSS</w:t>
      </w:r>
      <w:r w:rsidRPr="002622CC">
        <w:rPr>
          <w:sz w:val="28"/>
          <w:szCs w:val="28"/>
        </w:rPr>
        <w:t xml:space="preserve"> – </w:t>
      </w:r>
      <w:r w:rsidRPr="00027937">
        <w:rPr>
          <w:sz w:val="28"/>
          <w:szCs w:val="28"/>
          <w:lang w:val="en-US"/>
        </w:rPr>
        <w:t>URL</w:t>
      </w:r>
      <w:r w:rsidRPr="002622CC">
        <w:rPr>
          <w:sz w:val="28"/>
          <w:szCs w:val="28"/>
        </w:rPr>
        <w:t xml:space="preserve">:  </w:t>
      </w:r>
      <w:hyperlink r:id="rId51" w:history="1">
        <w:r w:rsidRPr="00027937">
          <w:rPr>
            <w:sz w:val="28"/>
            <w:szCs w:val="28"/>
            <w:lang w:val="en-US"/>
          </w:rPr>
          <w:t>https</w:t>
        </w:r>
        <w:r w:rsidRPr="002622CC">
          <w:rPr>
            <w:sz w:val="28"/>
            <w:szCs w:val="28"/>
          </w:rPr>
          <w:t>://</w:t>
        </w:r>
        <w:r w:rsidRPr="00027937">
          <w:rPr>
            <w:sz w:val="28"/>
            <w:szCs w:val="28"/>
            <w:lang w:val="en-US"/>
          </w:rPr>
          <w:t>html</w:t>
        </w:r>
        <w:r w:rsidRPr="002622CC">
          <w:rPr>
            <w:sz w:val="28"/>
            <w:szCs w:val="28"/>
          </w:rPr>
          <w:t>5</w:t>
        </w:r>
        <w:r w:rsidRPr="00027937">
          <w:rPr>
            <w:sz w:val="28"/>
            <w:szCs w:val="28"/>
            <w:lang w:val="en-US"/>
          </w:rPr>
          <w:t>book</w:t>
        </w:r>
        <w:r w:rsidRPr="002622CC">
          <w:rPr>
            <w:sz w:val="28"/>
            <w:szCs w:val="28"/>
          </w:rPr>
          <w:t>.</w:t>
        </w:r>
        <w:proofErr w:type="spellStart"/>
        <w:r w:rsidRPr="00027937">
          <w:rPr>
            <w:sz w:val="28"/>
            <w:szCs w:val="28"/>
            <w:lang w:val="en-US"/>
          </w:rPr>
          <w:t>ru</w:t>
        </w:r>
        <w:proofErr w:type="spellEnd"/>
        <w:r w:rsidRPr="002622CC">
          <w:rPr>
            <w:sz w:val="28"/>
            <w:szCs w:val="28"/>
          </w:rPr>
          <w:t>/</w:t>
        </w:r>
        <w:proofErr w:type="spellStart"/>
        <w:r w:rsidRPr="00027937">
          <w:rPr>
            <w:sz w:val="28"/>
            <w:szCs w:val="28"/>
            <w:lang w:val="en-US"/>
          </w:rPr>
          <w:t>osnovy</w:t>
        </w:r>
        <w:proofErr w:type="spellEnd"/>
        <w:r w:rsidRPr="002622CC">
          <w:rPr>
            <w:sz w:val="28"/>
            <w:szCs w:val="28"/>
          </w:rPr>
          <w:t>-</w:t>
        </w:r>
        <w:proofErr w:type="spellStart"/>
        <w:r w:rsidRPr="00027937">
          <w:rPr>
            <w:sz w:val="28"/>
            <w:szCs w:val="28"/>
            <w:lang w:val="en-US"/>
          </w:rPr>
          <w:t>css</w:t>
        </w:r>
        <w:proofErr w:type="spellEnd"/>
        <w:r w:rsidRPr="002622CC">
          <w:rPr>
            <w:sz w:val="28"/>
            <w:szCs w:val="28"/>
          </w:rPr>
          <w:t>/</w:t>
        </w:r>
      </w:hyperlink>
      <w:r w:rsidRPr="002622CC">
        <w:rPr>
          <w:sz w:val="28"/>
          <w:szCs w:val="28"/>
        </w:rPr>
        <w:t xml:space="preserve"> (дата обращения:03.10.2022). – Текст: электронный.</w:t>
      </w:r>
    </w:p>
    <w:p w14:paraId="65CCDE5A" w14:textId="77777777" w:rsidR="008D50CF" w:rsidRPr="002622CC" w:rsidRDefault="008D50CF" w:rsidP="002622CC">
      <w:pPr>
        <w:pStyle w:val="a4"/>
        <w:numPr>
          <w:ilvl w:val="1"/>
          <w:numId w:val="15"/>
        </w:numPr>
        <w:spacing w:line="360" w:lineRule="auto"/>
        <w:ind w:left="0" w:firstLine="851"/>
        <w:jc w:val="both"/>
        <w:rPr>
          <w:sz w:val="28"/>
          <w:szCs w:val="28"/>
        </w:rPr>
      </w:pPr>
      <w:proofErr w:type="spellStart"/>
      <w:r w:rsidRPr="00027937">
        <w:rPr>
          <w:sz w:val="28"/>
          <w:szCs w:val="28"/>
          <w:lang w:val="en-US"/>
        </w:rPr>
        <w:t>Htmlbook</w:t>
      </w:r>
      <w:proofErr w:type="spellEnd"/>
      <w:r w:rsidRPr="002622CC">
        <w:rPr>
          <w:sz w:val="28"/>
          <w:szCs w:val="28"/>
        </w:rPr>
        <w:t xml:space="preserve"> – Самоучитель </w:t>
      </w:r>
      <w:r w:rsidRPr="00027937">
        <w:rPr>
          <w:sz w:val="28"/>
          <w:szCs w:val="28"/>
          <w:lang w:val="en-US"/>
        </w:rPr>
        <w:t>HTML</w:t>
      </w:r>
      <w:r w:rsidRPr="002622CC">
        <w:rPr>
          <w:sz w:val="28"/>
          <w:szCs w:val="28"/>
        </w:rPr>
        <w:t xml:space="preserve">4 – </w:t>
      </w:r>
      <w:r w:rsidRPr="00027937">
        <w:rPr>
          <w:sz w:val="28"/>
          <w:szCs w:val="28"/>
          <w:lang w:val="en-US"/>
        </w:rPr>
        <w:t>URL</w:t>
      </w:r>
      <w:r w:rsidRPr="002622CC">
        <w:rPr>
          <w:sz w:val="28"/>
          <w:szCs w:val="28"/>
        </w:rPr>
        <w:t xml:space="preserve">: </w:t>
      </w:r>
      <w:hyperlink r:id="rId52" w:history="1">
        <w:r w:rsidRPr="00027937">
          <w:rPr>
            <w:sz w:val="28"/>
            <w:szCs w:val="28"/>
            <w:lang w:val="en-US"/>
          </w:rPr>
          <w:t>http</w:t>
        </w:r>
        <w:r w:rsidRPr="002622CC">
          <w:rPr>
            <w:sz w:val="28"/>
            <w:szCs w:val="28"/>
          </w:rPr>
          <w:t>://</w:t>
        </w:r>
        <w:proofErr w:type="spellStart"/>
        <w:r w:rsidRPr="00027937">
          <w:rPr>
            <w:sz w:val="28"/>
            <w:szCs w:val="28"/>
            <w:lang w:val="en-US"/>
          </w:rPr>
          <w:t>htmlbook</w:t>
        </w:r>
        <w:proofErr w:type="spellEnd"/>
        <w:r w:rsidRPr="002622CC">
          <w:rPr>
            <w:sz w:val="28"/>
            <w:szCs w:val="28"/>
          </w:rPr>
          <w:t>.</w:t>
        </w:r>
        <w:proofErr w:type="spellStart"/>
        <w:r w:rsidRPr="00027937">
          <w:rPr>
            <w:sz w:val="28"/>
            <w:szCs w:val="28"/>
            <w:lang w:val="en-US"/>
          </w:rPr>
          <w:t>ru</w:t>
        </w:r>
        <w:proofErr w:type="spellEnd"/>
        <w:r w:rsidRPr="002622CC">
          <w:rPr>
            <w:sz w:val="28"/>
            <w:szCs w:val="28"/>
          </w:rPr>
          <w:t>/</w:t>
        </w:r>
        <w:proofErr w:type="spellStart"/>
        <w:r w:rsidRPr="00027937">
          <w:rPr>
            <w:sz w:val="28"/>
            <w:szCs w:val="28"/>
            <w:lang w:val="en-US"/>
          </w:rPr>
          <w:t>samhtml</w:t>
        </w:r>
        <w:proofErr w:type="spellEnd"/>
      </w:hyperlink>
      <w:r w:rsidRPr="002622CC">
        <w:rPr>
          <w:sz w:val="28"/>
          <w:szCs w:val="28"/>
        </w:rPr>
        <w:t xml:space="preserve"> (дата обращения: 01.10.2022). – Текст: электронный.</w:t>
      </w:r>
    </w:p>
    <w:p w14:paraId="7F7B04FF" w14:textId="77777777" w:rsidR="008D50CF" w:rsidRPr="002622CC" w:rsidRDefault="008D50CF" w:rsidP="002622CC">
      <w:pPr>
        <w:pStyle w:val="a4"/>
        <w:numPr>
          <w:ilvl w:val="1"/>
          <w:numId w:val="1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027937">
        <w:rPr>
          <w:sz w:val="28"/>
          <w:szCs w:val="28"/>
          <w:lang w:val="en-US"/>
        </w:rPr>
        <w:t>PHP</w:t>
      </w:r>
      <w:r w:rsidRPr="002622CC">
        <w:rPr>
          <w:sz w:val="28"/>
          <w:szCs w:val="28"/>
        </w:rPr>
        <w:t xml:space="preserve"> – Объекты данных </w:t>
      </w:r>
      <w:r w:rsidRPr="00027937">
        <w:rPr>
          <w:sz w:val="28"/>
          <w:szCs w:val="28"/>
          <w:lang w:val="en-US"/>
        </w:rPr>
        <w:t>PHP</w:t>
      </w:r>
      <w:r w:rsidRPr="002622CC">
        <w:rPr>
          <w:sz w:val="28"/>
          <w:szCs w:val="28"/>
        </w:rPr>
        <w:t xml:space="preserve"> – </w:t>
      </w:r>
      <w:r w:rsidRPr="00027937">
        <w:rPr>
          <w:sz w:val="28"/>
          <w:szCs w:val="28"/>
          <w:lang w:val="en-US"/>
        </w:rPr>
        <w:t>URL</w:t>
      </w:r>
      <w:r w:rsidRPr="002622CC">
        <w:rPr>
          <w:sz w:val="28"/>
          <w:szCs w:val="28"/>
        </w:rPr>
        <w:t xml:space="preserve">: </w:t>
      </w:r>
      <w:hyperlink r:id="rId53" w:history="1">
        <w:r w:rsidRPr="00027937">
          <w:rPr>
            <w:sz w:val="28"/>
            <w:szCs w:val="28"/>
            <w:lang w:val="en-US"/>
          </w:rPr>
          <w:t>https</w:t>
        </w:r>
        <w:r w:rsidRPr="002622CC">
          <w:rPr>
            <w:sz w:val="28"/>
            <w:szCs w:val="28"/>
          </w:rPr>
          <w:t>://</w:t>
        </w:r>
        <w:r w:rsidRPr="00027937">
          <w:rPr>
            <w:sz w:val="28"/>
            <w:szCs w:val="28"/>
            <w:lang w:val="en-US"/>
          </w:rPr>
          <w:t>www</w:t>
        </w:r>
        <w:r w:rsidRPr="002622CC">
          <w:rPr>
            <w:sz w:val="28"/>
            <w:szCs w:val="28"/>
          </w:rPr>
          <w:t>.</w:t>
        </w:r>
        <w:proofErr w:type="spellStart"/>
        <w:r w:rsidRPr="00027937">
          <w:rPr>
            <w:sz w:val="28"/>
            <w:szCs w:val="28"/>
            <w:lang w:val="en-US"/>
          </w:rPr>
          <w:t>php</w:t>
        </w:r>
        <w:proofErr w:type="spellEnd"/>
        <w:r w:rsidRPr="002622CC">
          <w:rPr>
            <w:sz w:val="28"/>
            <w:szCs w:val="28"/>
          </w:rPr>
          <w:t>.</w:t>
        </w:r>
        <w:r w:rsidRPr="00027937">
          <w:rPr>
            <w:sz w:val="28"/>
            <w:szCs w:val="28"/>
            <w:lang w:val="en-US"/>
          </w:rPr>
          <w:t>net</w:t>
        </w:r>
        <w:r w:rsidRPr="002622CC">
          <w:rPr>
            <w:sz w:val="28"/>
            <w:szCs w:val="28"/>
          </w:rPr>
          <w:t>/</w:t>
        </w:r>
        <w:r w:rsidRPr="00027937">
          <w:rPr>
            <w:sz w:val="28"/>
            <w:szCs w:val="28"/>
            <w:lang w:val="en-US"/>
          </w:rPr>
          <w:t>manual</w:t>
        </w:r>
        <w:r w:rsidRPr="002622CC">
          <w:rPr>
            <w:sz w:val="28"/>
            <w:szCs w:val="28"/>
          </w:rPr>
          <w:t>/</w:t>
        </w:r>
        <w:proofErr w:type="spellStart"/>
        <w:r w:rsidRPr="00027937">
          <w:rPr>
            <w:sz w:val="28"/>
            <w:szCs w:val="28"/>
            <w:lang w:val="en-US"/>
          </w:rPr>
          <w:t>ru</w:t>
        </w:r>
        <w:proofErr w:type="spellEnd"/>
        <w:r w:rsidRPr="002622CC">
          <w:rPr>
            <w:sz w:val="28"/>
            <w:szCs w:val="28"/>
          </w:rPr>
          <w:t>/</w:t>
        </w:r>
        <w:r w:rsidRPr="00027937">
          <w:rPr>
            <w:sz w:val="28"/>
            <w:szCs w:val="28"/>
            <w:lang w:val="en-US"/>
          </w:rPr>
          <w:t>book</w:t>
        </w:r>
        <w:r w:rsidRPr="002622CC">
          <w:rPr>
            <w:sz w:val="28"/>
            <w:szCs w:val="28"/>
          </w:rPr>
          <w:t>.</w:t>
        </w:r>
        <w:proofErr w:type="spellStart"/>
        <w:r w:rsidRPr="00027937">
          <w:rPr>
            <w:sz w:val="28"/>
            <w:szCs w:val="28"/>
            <w:lang w:val="en-US"/>
          </w:rPr>
          <w:t>pdo</w:t>
        </w:r>
        <w:proofErr w:type="spellEnd"/>
        <w:r w:rsidRPr="002622CC">
          <w:rPr>
            <w:sz w:val="28"/>
            <w:szCs w:val="28"/>
          </w:rPr>
          <w:t>.</w:t>
        </w:r>
        <w:proofErr w:type="spellStart"/>
        <w:r w:rsidRPr="00027937">
          <w:rPr>
            <w:sz w:val="28"/>
            <w:szCs w:val="28"/>
            <w:lang w:val="en-US"/>
          </w:rPr>
          <w:t>php</w:t>
        </w:r>
        <w:proofErr w:type="spellEnd"/>
      </w:hyperlink>
      <w:r w:rsidRPr="002622CC">
        <w:rPr>
          <w:sz w:val="28"/>
          <w:szCs w:val="28"/>
        </w:rPr>
        <w:t xml:space="preserve"> (дата обращения: 29.09.2022). – Текст: электронный.</w:t>
      </w:r>
    </w:p>
    <w:p w14:paraId="2D7BB6D4" w14:textId="77777777" w:rsidR="008D50CF" w:rsidRPr="002622CC" w:rsidRDefault="008D50CF" w:rsidP="002622CC">
      <w:pPr>
        <w:pStyle w:val="a4"/>
        <w:numPr>
          <w:ilvl w:val="1"/>
          <w:numId w:val="15"/>
        </w:numPr>
        <w:spacing w:line="360" w:lineRule="auto"/>
        <w:ind w:left="0" w:firstLine="851"/>
        <w:jc w:val="both"/>
        <w:rPr>
          <w:sz w:val="28"/>
          <w:szCs w:val="28"/>
        </w:rPr>
      </w:pPr>
      <w:proofErr w:type="spellStart"/>
      <w:r w:rsidRPr="00027937">
        <w:rPr>
          <w:sz w:val="28"/>
          <w:szCs w:val="28"/>
          <w:lang w:val="en-US"/>
        </w:rPr>
        <w:t>studwood</w:t>
      </w:r>
      <w:proofErr w:type="spellEnd"/>
      <w:r w:rsidRPr="002622CC">
        <w:rPr>
          <w:sz w:val="28"/>
          <w:szCs w:val="28"/>
        </w:rPr>
        <w:t xml:space="preserve"> – Анализ предметной области – </w:t>
      </w:r>
      <w:r w:rsidRPr="00027937">
        <w:rPr>
          <w:sz w:val="28"/>
          <w:szCs w:val="28"/>
          <w:lang w:val="en-US"/>
        </w:rPr>
        <w:t>URL</w:t>
      </w:r>
      <w:r w:rsidRPr="002622CC">
        <w:rPr>
          <w:sz w:val="28"/>
          <w:szCs w:val="28"/>
        </w:rPr>
        <w:t>:</w:t>
      </w:r>
      <w:hyperlink r:id="rId54" w:history="1">
        <w:r w:rsidRPr="002622CC">
          <w:rPr>
            <w:sz w:val="28"/>
            <w:szCs w:val="28"/>
          </w:rPr>
          <w:t>АНАЛИЗ ПРЕДМЕТНОЙ ОБЛАСТИ, Модель предметной области - Проектирование объектов базы данных "Ремонт компьютеров" (</w:t>
        </w:r>
        <w:proofErr w:type="spellStart"/>
        <w:r w:rsidRPr="00027937">
          <w:rPr>
            <w:sz w:val="28"/>
            <w:szCs w:val="28"/>
            <w:lang w:val="en-US"/>
          </w:rPr>
          <w:t>studwood</w:t>
        </w:r>
        <w:proofErr w:type="spellEnd"/>
        <w:r w:rsidRPr="002622CC">
          <w:rPr>
            <w:sz w:val="28"/>
            <w:szCs w:val="28"/>
          </w:rPr>
          <w:t>.</w:t>
        </w:r>
        <w:r w:rsidRPr="00027937">
          <w:rPr>
            <w:sz w:val="28"/>
            <w:szCs w:val="28"/>
            <w:lang w:val="en-US"/>
          </w:rPr>
          <w:t>net</w:t>
        </w:r>
        <w:r w:rsidRPr="002622CC">
          <w:rPr>
            <w:sz w:val="28"/>
            <w:szCs w:val="28"/>
          </w:rPr>
          <w:t>)</w:t>
        </w:r>
      </w:hyperlink>
      <w:r w:rsidRPr="002622CC">
        <w:rPr>
          <w:sz w:val="28"/>
          <w:szCs w:val="28"/>
        </w:rPr>
        <w:t xml:space="preserve"> (дата обращения: 20.09.2022). – Текст: электронный.</w:t>
      </w:r>
    </w:p>
    <w:p w14:paraId="7E21B728" w14:textId="77777777" w:rsidR="008D50CF" w:rsidRDefault="008D50CF" w:rsidP="002622CC">
      <w:pPr>
        <w:pStyle w:val="a4"/>
        <w:numPr>
          <w:ilvl w:val="1"/>
          <w:numId w:val="1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2622CC">
        <w:rPr>
          <w:sz w:val="28"/>
          <w:szCs w:val="28"/>
        </w:rPr>
        <w:t xml:space="preserve">Википедия – Сервисный центр – </w:t>
      </w:r>
      <w:r w:rsidRPr="00027937">
        <w:rPr>
          <w:sz w:val="28"/>
          <w:szCs w:val="28"/>
          <w:lang w:val="en-US"/>
        </w:rPr>
        <w:t>URL</w:t>
      </w:r>
      <w:r w:rsidRPr="002622CC">
        <w:rPr>
          <w:sz w:val="28"/>
          <w:szCs w:val="28"/>
        </w:rPr>
        <w:t>:</w:t>
      </w:r>
      <w:hyperlink r:id="rId55" w:history="1">
        <w:r w:rsidRPr="002622CC">
          <w:rPr>
            <w:sz w:val="28"/>
            <w:szCs w:val="28"/>
          </w:rPr>
          <w:t>Сервисный центр — Википедия (</w:t>
        </w:r>
        <w:proofErr w:type="spellStart"/>
        <w:r w:rsidRPr="00027937">
          <w:rPr>
            <w:sz w:val="28"/>
            <w:szCs w:val="28"/>
            <w:lang w:val="en-US"/>
          </w:rPr>
          <w:t>wikipedia</w:t>
        </w:r>
        <w:proofErr w:type="spellEnd"/>
        <w:r w:rsidRPr="002622CC">
          <w:rPr>
            <w:sz w:val="28"/>
            <w:szCs w:val="28"/>
          </w:rPr>
          <w:t>.</w:t>
        </w:r>
        <w:r w:rsidRPr="00027937">
          <w:rPr>
            <w:sz w:val="28"/>
            <w:szCs w:val="28"/>
            <w:lang w:val="en-US"/>
          </w:rPr>
          <w:t>org</w:t>
        </w:r>
        <w:r w:rsidRPr="002622CC">
          <w:rPr>
            <w:sz w:val="28"/>
            <w:szCs w:val="28"/>
          </w:rPr>
          <w:t>)</w:t>
        </w:r>
      </w:hyperlink>
      <w:r w:rsidRPr="002622CC">
        <w:rPr>
          <w:sz w:val="28"/>
          <w:szCs w:val="28"/>
        </w:rPr>
        <w:t xml:space="preserve"> (дата обращения: 20.09.2022). – Текст: электронный.</w:t>
      </w:r>
    </w:p>
    <w:p w14:paraId="578B46F7" w14:textId="4552276E" w:rsidR="00B47064" w:rsidRDefault="00B47064" w:rsidP="00B47064">
      <w:pPr>
        <w:pStyle w:val="a4"/>
        <w:numPr>
          <w:ilvl w:val="1"/>
          <w:numId w:val="15"/>
        </w:numPr>
        <w:spacing w:line="360" w:lineRule="auto"/>
        <w:ind w:left="0" w:firstLine="851"/>
        <w:jc w:val="both"/>
        <w:rPr>
          <w:sz w:val="28"/>
          <w:szCs w:val="28"/>
        </w:rPr>
      </w:pPr>
      <w:proofErr w:type="spellStart"/>
      <w:r w:rsidRPr="00B47064">
        <w:rPr>
          <w:sz w:val="28"/>
          <w:szCs w:val="28"/>
        </w:rPr>
        <w:t>sql</w:t>
      </w:r>
      <w:proofErr w:type="spellEnd"/>
      <w:r w:rsidRPr="00B47064">
        <w:rPr>
          <w:sz w:val="28"/>
          <w:szCs w:val="28"/>
        </w:rPr>
        <w:t xml:space="preserve"> </w:t>
      </w:r>
      <w:proofErr w:type="spellStart"/>
      <w:r w:rsidRPr="00B47064">
        <w:rPr>
          <w:sz w:val="28"/>
          <w:szCs w:val="28"/>
        </w:rPr>
        <w:t>academy</w:t>
      </w:r>
      <w:proofErr w:type="spellEnd"/>
      <w:r>
        <w:rPr>
          <w:sz w:val="28"/>
          <w:szCs w:val="28"/>
        </w:rPr>
        <w:t xml:space="preserve"> – </w:t>
      </w:r>
      <w:r w:rsidRPr="00B47064">
        <w:rPr>
          <w:sz w:val="28"/>
          <w:szCs w:val="28"/>
        </w:rPr>
        <w:t>Интерактивный</w:t>
      </w:r>
      <w:r>
        <w:rPr>
          <w:sz w:val="28"/>
          <w:szCs w:val="28"/>
        </w:rPr>
        <w:t xml:space="preserve"> </w:t>
      </w:r>
      <w:r w:rsidRPr="00B47064">
        <w:rPr>
          <w:sz w:val="28"/>
          <w:szCs w:val="28"/>
        </w:rPr>
        <w:t>учебник по SQL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URL</w:t>
      </w:r>
      <w:r w:rsidRPr="00B47064">
        <w:rPr>
          <w:sz w:val="28"/>
          <w:szCs w:val="28"/>
        </w:rPr>
        <w:t>:</w:t>
      </w:r>
      <w:r w:rsidRPr="00B47064">
        <w:t xml:space="preserve"> </w:t>
      </w:r>
      <w:r w:rsidRPr="00B47064">
        <w:rPr>
          <w:sz w:val="28"/>
          <w:szCs w:val="28"/>
        </w:rPr>
        <w:t>https://sql-academy.org/ru/guide</w:t>
      </w:r>
      <w:r>
        <w:rPr>
          <w:sz w:val="28"/>
          <w:szCs w:val="28"/>
        </w:rPr>
        <w:t xml:space="preserve">(дата обращения: </w:t>
      </w:r>
      <w:r w:rsidRPr="00B47064">
        <w:rPr>
          <w:sz w:val="28"/>
          <w:szCs w:val="28"/>
        </w:rPr>
        <w:t>10</w:t>
      </w:r>
      <w:r w:rsidRPr="002622CC">
        <w:rPr>
          <w:sz w:val="28"/>
          <w:szCs w:val="28"/>
        </w:rPr>
        <w:t>.</w:t>
      </w:r>
      <w:r w:rsidRPr="00B47064">
        <w:rPr>
          <w:sz w:val="28"/>
          <w:szCs w:val="28"/>
        </w:rPr>
        <w:t>11</w:t>
      </w:r>
      <w:r w:rsidRPr="002622CC">
        <w:rPr>
          <w:sz w:val="28"/>
          <w:szCs w:val="28"/>
        </w:rPr>
        <w:t>.2022). – Текст: электронный.</w:t>
      </w:r>
    </w:p>
    <w:p w14:paraId="19883C03" w14:textId="355F9B43" w:rsidR="00B47064" w:rsidRPr="00F82959" w:rsidRDefault="00F82959" w:rsidP="00F82959">
      <w:pPr>
        <w:pStyle w:val="a4"/>
        <w:numPr>
          <w:ilvl w:val="1"/>
          <w:numId w:val="15"/>
        </w:numPr>
        <w:spacing w:line="360" w:lineRule="auto"/>
        <w:ind w:left="0" w:firstLine="1080"/>
        <w:jc w:val="both"/>
        <w:rPr>
          <w:sz w:val="28"/>
          <w:szCs w:val="28"/>
        </w:rPr>
      </w:pPr>
      <w:proofErr w:type="spellStart"/>
      <w:r w:rsidRPr="00F82959">
        <w:rPr>
          <w:sz w:val="28"/>
          <w:szCs w:val="28"/>
        </w:rPr>
        <w:t>old.code</w:t>
      </w:r>
      <w:proofErr w:type="spellEnd"/>
      <w:r w:rsidRPr="00F82959">
        <w:rPr>
          <w:sz w:val="28"/>
          <w:szCs w:val="28"/>
        </w:rPr>
        <w:t xml:space="preserve"> – Работа с сессиями PHP </w:t>
      </w:r>
      <w:r>
        <w:rPr>
          <w:sz w:val="28"/>
          <w:szCs w:val="28"/>
        </w:rPr>
        <w:t>–</w:t>
      </w:r>
      <w:r w:rsidRPr="00F8295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URL</w:t>
      </w:r>
      <w:r w:rsidRPr="00F82959">
        <w:rPr>
          <w:sz w:val="28"/>
          <w:szCs w:val="28"/>
        </w:rPr>
        <w:t>:</w:t>
      </w:r>
      <w:r w:rsidRPr="00F82959">
        <w:t xml:space="preserve"> </w:t>
      </w:r>
      <w:r w:rsidRPr="00F82959">
        <w:rPr>
          <w:sz w:val="28"/>
          <w:szCs w:val="28"/>
        </w:rPr>
        <w:t>http://old.code.mu/books/php/auth/rabota-s-sessiyami-php.html</w:t>
      </w:r>
      <w:r>
        <w:rPr>
          <w:sz w:val="28"/>
          <w:szCs w:val="28"/>
        </w:rPr>
        <w:t xml:space="preserve">(дата обращения: </w:t>
      </w:r>
      <w:r w:rsidRPr="00B47064">
        <w:rPr>
          <w:sz w:val="28"/>
          <w:szCs w:val="28"/>
        </w:rPr>
        <w:t>10</w:t>
      </w:r>
      <w:r w:rsidRPr="002622CC">
        <w:rPr>
          <w:sz w:val="28"/>
          <w:szCs w:val="28"/>
        </w:rPr>
        <w:t>.</w:t>
      </w:r>
      <w:r w:rsidRPr="00B47064">
        <w:rPr>
          <w:sz w:val="28"/>
          <w:szCs w:val="28"/>
        </w:rPr>
        <w:t>11</w:t>
      </w:r>
      <w:r w:rsidRPr="002622CC">
        <w:rPr>
          <w:sz w:val="28"/>
          <w:szCs w:val="28"/>
        </w:rPr>
        <w:t>.2022). – Текст: электронный.</w:t>
      </w:r>
      <w:r w:rsidRPr="00F82959">
        <w:rPr>
          <w:sz w:val="28"/>
          <w:szCs w:val="28"/>
        </w:rPr>
        <w:t xml:space="preserve"> </w:t>
      </w:r>
    </w:p>
    <w:p w14:paraId="2FD4204D" w14:textId="44A25E2E" w:rsidR="00F82959" w:rsidRPr="00482ADD" w:rsidRDefault="00482ADD" w:rsidP="00482ADD">
      <w:pPr>
        <w:pStyle w:val="a4"/>
        <w:numPr>
          <w:ilvl w:val="1"/>
          <w:numId w:val="15"/>
        </w:numPr>
        <w:spacing w:line="360" w:lineRule="auto"/>
        <w:ind w:left="0" w:firstLine="1080"/>
        <w:jc w:val="both"/>
        <w:rPr>
          <w:sz w:val="28"/>
          <w:szCs w:val="28"/>
        </w:rPr>
      </w:pPr>
      <w:proofErr w:type="spellStart"/>
      <w:proofErr w:type="gramStart"/>
      <w:r w:rsidRPr="00482ADD">
        <w:rPr>
          <w:sz w:val="28"/>
          <w:szCs w:val="28"/>
          <w:lang w:val="en-US"/>
        </w:rPr>
        <w:t>Stackoverflow</w:t>
      </w:r>
      <w:proofErr w:type="spellEnd"/>
      <w:r w:rsidRPr="00482ADD">
        <w:rPr>
          <w:sz w:val="28"/>
          <w:szCs w:val="28"/>
        </w:rPr>
        <w:t xml:space="preserve">  –</w:t>
      </w:r>
      <w:proofErr w:type="gramEnd"/>
      <w:r w:rsidRPr="00482ADD">
        <w:rPr>
          <w:sz w:val="28"/>
          <w:szCs w:val="28"/>
        </w:rPr>
        <w:t xml:space="preserve"> Реализовываем роли доступа на </w:t>
      </w:r>
      <w:r w:rsidRPr="00482ADD">
        <w:rPr>
          <w:sz w:val="28"/>
          <w:szCs w:val="28"/>
          <w:lang w:val="en-US"/>
        </w:rPr>
        <w:t>PHP</w:t>
      </w:r>
      <w:r w:rsidRPr="00482ADD">
        <w:rPr>
          <w:sz w:val="28"/>
          <w:szCs w:val="28"/>
        </w:rPr>
        <w:t xml:space="preserve"> сайте – </w:t>
      </w:r>
      <w:r>
        <w:rPr>
          <w:sz w:val="28"/>
          <w:szCs w:val="28"/>
          <w:lang w:val="en-US"/>
        </w:rPr>
        <w:t>URL</w:t>
      </w:r>
      <w:r w:rsidRPr="00482ADD">
        <w:rPr>
          <w:sz w:val="28"/>
          <w:szCs w:val="28"/>
        </w:rPr>
        <w:t>:</w:t>
      </w:r>
      <w:r w:rsidRPr="00482ADD">
        <w:t xml:space="preserve"> </w:t>
      </w:r>
      <w:r w:rsidR="00F82959" w:rsidRPr="00482ADD">
        <w:rPr>
          <w:sz w:val="28"/>
          <w:szCs w:val="28"/>
          <w:lang w:val="en-US"/>
        </w:rPr>
        <w:t>https</w:t>
      </w:r>
      <w:r w:rsidR="00F82959" w:rsidRPr="00482ADD">
        <w:rPr>
          <w:sz w:val="28"/>
          <w:szCs w:val="28"/>
        </w:rPr>
        <w:t>://</w:t>
      </w:r>
      <w:proofErr w:type="spellStart"/>
      <w:r w:rsidR="00F82959" w:rsidRPr="00482ADD">
        <w:rPr>
          <w:sz w:val="28"/>
          <w:szCs w:val="28"/>
          <w:lang w:val="en-US"/>
        </w:rPr>
        <w:t>ru</w:t>
      </w:r>
      <w:proofErr w:type="spellEnd"/>
      <w:r w:rsidR="00F82959" w:rsidRPr="00482ADD">
        <w:rPr>
          <w:sz w:val="28"/>
          <w:szCs w:val="28"/>
        </w:rPr>
        <w:t>.</w:t>
      </w:r>
      <w:proofErr w:type="spellStart"/>
      <w:r w:rsidR="00F82959" w:rsidRPr="00482ADD">
        <w:rPr>
          <w:sz w:val="28"/>
          <w:szCs w:val="28"/>
          <w:lang w:val="en-US"/>
        </w:rPr>
        <w:t>stackoverflow</w:t>
      </w:r>
      <w:proofErr w:type="spellEnd"/>
      <w:r w:rsidR="00F82959" w:rsidRPr="00482ADD">
        <w:rPr>
          <w:sz w:val="28"/>
          <w:szCs w:val="28"/>
        </w:rPr>
        <w:t>.</w:t>
      </w:r>
      <w:r w:rsidR="00F82959" w:rsidRPr="00482ADD">
        <w:rPr>
          <w:sz w:val="28"/>
          <w:szCs w:val="28"/>
          <w:lang w:val="en-US"/>
        </w:rPr>
        <w:t>com</w:t>
      </w:r>
      <w:r w:rsidR="00F82959" w:rsidRPr="00482ADD">
        <w:rPr>
          <w:sz w:val="28"/>
          <w:szCs w:val="28"/>
        </w:rPr>
        <w:t>/</w:t>
      </w:r>
      <w:r w:rsidR="00F82959" w:rsidRPr="00482ADD">
        <w:rPr>
          <w:sz w:val="28"/>
          <w:szCs w:val="28"/>
          <w:lang w:val="en-US"/>
        </w:rPr>
        <w:t>questions</w:t>
      </w:r>
      <w:r w:rsidR="00F82959" w:rsidRPr="00482ADD">
        <w:rPr>
          <w:sz w:val="28"/>
          <w:szCs w:val="28"/>
        </w:rPr>
        <w:t>/231834/</w:t>
      </w:r>
      <w:r w:rsidR="00F82959" w:rsidRPr="00F82959">
        <w:rPr>
          <w:sz w:val="28"/>
          <w:szCs w:val="28"/>
        </w:rPr>
        <w:t>Реализовываем</w:t>
      </w:r>
      <w:r w:rsidR="00F82959" w:rsidRPr="00482ADD">
        <w:rPr>
          <w:sz w:val="28"/>
          <w:szCs w:val="28"/>
        </w:rPr>
        <w:t>-</w:t>
      </w:r>
      <w:r w:rsidR="00F82959" w:rsidRPr="00F82959">
        <w:rPr>
          <w:sz w:val="28"/>
          <w:szCs w:val="28"/>
        </w:rPr>
        <w:t>роли</w:t>
      </w:r>
      <w:r w:rsidR="00F82959" w:rsidRPr="00482ADD">
        <w:rPr>
          <w:sz w:val="28"/>
          <w:szCs w:val="28"/>
        </w:rPr>
        <w:t>-</w:t>
      </w:r>
      <w:r w:rsidR="00F82959" w:rsidRPr="00F82959">
        <w:rPr>
          <w:sz w:val="28"/>
          <w:szCs w:val="28"/>
        </w:rPr>
        <w:t>доступа</w:t>
      </w:r>
      <w:r w:rsidR="00F82959" w:rsidRPr="00482ADD">
        <w:rPr>
          <w:sz w:val="28"/>
          <w:szCs w:val="28"/>
        </w:rPr>
        <w:t>-</w:t>
      </w:r>
      <w:r w:rsidR="00F82959" w:rsidRPr="00F82959">
        <w:rPr>
          <w:sz w:val="28"/>
          <w:szCs w:val="28"/>
        </w:rPr>
        <w:t>на</w:t>
      </w:r>
      <w:r w:rsidR="00F82959" w:rsidRPr="00482ADD">
        <w:rPr>
          <w:sz w:val="28"/>
          <w:szCs w:val="28"/>
        </w:rPr>
        <w:t>-</w:t>
      </w:r>
      <w:proofErr w:type="spellStart"/>
      <w:r w:rsidR="00F82959" w:rsidRPr="00482ADD">
        <w:rPr>
          <w:sz w:val="28"/>
          <w:szCs w:val="28"/>
          <w:lang w:val="en-US"/>
        </w:rPr>
        <w:t>php</w:t>
      </w:r>
      <w:proofErr w:type="spellEnd"/>
      <w:r w:rsidR="00F82959" w:rsidRPr="00482ADD">
        <w:rPr>
          <w:sz w:val="28"/>
          <w:szCs w:val="28"/>
        </w:rPr>
        <w:t>-</w:t>
      </w:r>
      <w:r w:rsidR="00F82959" w:rsidRPr="00F82959">
        <w:rPr>
          <w:sz w:val="28"/>
          <w:szCs w:val="28"/>
        </w:rPr>
        <w:t>сайте</w:t>
      </w:r>
      <w:r>
        <w:rPr>
          <w:sz w:val="28"/>
          <w:szCs w:val="28"/>
        </w:rPr>
        <w:t>(дата обращения: 1</w:t>
      </w:r>
      <w:r w:rsidRPr="00482ADD">
        <w:rPr>
          <w:sz w:val="28"/>
          <w:szCs w:val="28"/>
        </w:rPr>
        <w:t>4</w:t>
      </w:r>
      <w:r w:rsidRPr="002622CC">
        <w:rPr>
          <w:sz w:val="28"/>
          <w:szCs w:val="28"/>
        </w:rPr>
        <w:t>.</w:t>
      </w:r>
      <w:r w:rsidRPr="00B47064">
        <w:rPr>
          <w:sz w:val="28"/>
          <w:szCs w:val="28"/>
        </w:rPr>
        <w:t>11</w:t>
      </w:r>
      <w:r w:rsidRPr="002622CC">
        <w:rPr>
          <w:sz w:val="28"/>
          <w:szCs w:val="28"/>
        </w:rPr>
        <w:t>.2022). – Текст: электронный.</w:t>
      </w:r>
    </w:p>
    <w:p w14:paraId="04EA7738" w14:textId="77777777" w:rsidR="003F4D74" w:rsidRPr="00482ADD" w:rsidRDefault="003F4D74" w:rsidP="002622CC">
      <w:pPr>
        <w:spacing w:line="360" w:lineRule="auto"/>
        <w:ind w:firstLine="851"/>
        <w:jc w:val="both"/>
      </w:pPr>
    </w:p>
    <w:p w14:paraId="4A3DE4B0" w14:textId="77777777" w:rsidR="00B91197" w:rsidRPr="00D931DF" w:rsidRDefault="00B91197" w:rsidP="00D931DF">
      <w:pPr>
        <w:pStyle w:val="a8"/>
        <w:spacing w:after="0"/>
        <w:ind w:firstLine="0"/>
        <w:jc w:val="center"/>
        <w:rPr>
          <w:b w:val="0"/>
        </w:rPr>
      </w:pPr>
      <w:bookmarkStart w:id="68" w:name="_Toc121078298"/>
      <w:bookmarkStart w:id="69" w:name="_Toc121248107"/>
      <w:r w:rsidRPr="00D931DF">
        <w:rPr>
          <w:rStyle w:val="a7"/>
          <w:b/>
        </w:rPr>
        <w:lastRenderedPageBreak/>
        <w:t xml:space="preserve">Приложение А </w:t>
      </w:r>
      <w:r w:rsidRPr="00D931DF">
        <w:rPr>
          <w:rStyle w:val="a7"/>
        </w:rPr>
        <w:softHyphen/>
      </w:r>
      <w:bookmarkEnd w:id="68"/>
      <w:r w:rsidRPr="00D931DF">
        <w:t>– Техническое задание</w:t>
      </w:r>
      <w:bookmarkEnd w:id="69"/>
    </w:p>
    <w:p w14:paraId="437B047C" w14:textId="77777777" w:rsidR="00B91197" w:rsidRPr="003F3356" w:rsidRDefault="00B91197" w:rsidP="00F063F3">
      <w:pPr>
        <w:spacing w:before="60"/>
        <w:jc w:val="center"/>
        <w:rPr>
          <w:b/>
          <w:sz w:val="28"/>
          <w:szCs w:val="28"/>
        </w:rPr>
      </w:pPr>
      <w:r w:rsidRPr="003F3356">
        <w:rPr>
          <w:b/>
          <w:sz w:val="28"/>
          <w:szCs w:val="28"/>
        </w:rPr>
        <w:t>Министерство</w:t>
      </w:r>
      <w:r>
        <w:rPr>
          <w:b/>
          <w:sz w:val="28"/>
          <w:szCs w:val="28"/>
        </w:rPr>
        <w:t xml:space="preserve"> </w:t>
      </w:r>
      <w:r w:rsidRPr="003F3356">
        <w:rPr>
          <w:b/>
          <w:sz w:val="28"/>
          <w:szCs w:val="28"/>
        </w:rPr>
        <w:t>образования Иркутской области</w:t>
      </w:r>
    </w:p>
    <w:p w14:paraId="6167ED00" w14:textId="77777777" w:rsidR="00B91197" w:rsidRPr="003F3356" w:rsidRDefault="00B91197" w:rsidP="00F063F3">
      <w:pPr>
        <w:spacing w:before="60"/>
        <w:jc w:val="center"/>
        <w:rPr>
          <w:sz w:val="28"/>
          <w:szCs w:val="28"/>
        </w:rPr>
      </w:pPr>
      <w:r w:rsidRPr="003F3356">
        <w:rPr>
          <w:sz w:val="28"/>
          <w:szCs w:val="28"/>
        </w:rPr>
        <w:t xml:space="preserve">Государственное бюджетное профессиональное </w:t>
      </w:r>
    </w:p>
    <w:p w14:paraId="6AFBFEAD" w14:textId="77777777" w:rsidR="00B91197" w:rsidRPr="003F3356" w:rsidRDefault="00B91197" w:rsidP="00F063F3">
      <w:pPr>
        <w:spacing w:before="60"/>
        <w:jc w:val="center"/>
        <w:rPr>
          <w:sz w:val="28"/>
          <w:szCs w:val="28"/>
        </w:rPr>
      </w:pPr>
      <w:r w:rsidRPr="003F3356">
        <w:rPr>
          <w:sz w:val="28"/>
          <w:szCs w:val="28"/>
        </w:rPr>
        <w:t>образовательное учреждение Иркутской области</w:t>
      </w:r>
    </w:p>
    <w:p w14:paraId="60661F58" w14:textId="77777777" w:rsidR="00B91197" w:rsidRPr="003F3356" w:rsidRDefault="00B91197" w:rsidP="00F063F3">
      <w:pPr>
        <w:spacing w:before="60"/>
        <w:jc w:val="center"/>
        <w:rPr>
          <w:sz w:val="28"/>
          <w:szCs w:val="28"/>
        </w:rPr>
      </w:pPr>
      <w:r w:rsidRPr="003F3356">
        <w:rPr>
          <w:sz w:val="28"/>
          <w:szCs w:val="28"/>
        </w:rPr>
        <w:t>«Иркутский авиационный техникум»</w:t>
      </w:r>
    </w:p>
    <w:p w14:paraId="48CD4D68" w14:textId="77777777" w:rsidR="00B91197" w:rsidRPr="003F3356" w:rsidRDefault="00B91197" w:rsidP="00F063F3">
      <w:pPr>
        <w:spacing w:before="60"/>
        <w:jc w:val="center"/>
        <w:rPr>
          <w:sz w:val="28"/>
          <w:szCs w:val="28"/>
        </w:rPr>
      </w:pPr>
      <w:r w:rsidRPr="003F3356">
        <w:rPr>
          <w:sz w:val="28"/>
          <w:szCs w:val="28"/>
        </w:rPr>
        <w:t>(ГБПОУИО «ИАТ»)</w:t>
      </w:r>
    </w:p>
    <w:p w14:paraId="071F71D7" w14:textId="77777777" w:rsidR="00B91197" w:rsidRPr="003F3356" w:rsidRDefault="00B91197" w:rsidP="00F063F3">
      <w:pPr>
        <w:spacing w:before="60" w:after="120"/>
        <w:rPr>
          <w:sz w:val="20"/>
          <w:szCs w:val="20"/>
        </w:rPr>
      </w:pPr>
    </w:p>
    <w:p w14:paraId="5C5EFD86" w14:textId="77777777" w:rsidR="00B91197" w:rsidRPr="003F3356" w:rsidRDefault="00B91197" w:rsidP="00F063F3">
      <w:pPr>
        <w:spacing w:before="60" w:after="120"/>
        <w:rPr>
          <w:sz w:val="20"/>
          <w:szCs w:val="20"/>
        </w:rPr>
      </w:pPr>
    </w:p>
    <w:p w14:paraId="4330F544" w14:textId="77777777" w:rsidR="00B91197" w:rsidRPr="008D50CF" w:rsidRDefault="00B91197" w:rsidP="007C7D49">
      <w:pPr>
        <w:spacing w:before="60" w:after="120" w:line="360" w:lineRule="auto"/>
        <w:jc w:val="center"/>
        <w:rPr>
          <w:sz w:val="32"/>
          <w:szCs w:val="32"/>
        </w:rPr>
      </w:pPr>
      <w:r w:rsidRPr="008D50CF">
        <w:rPr>
          <w:sz w:val="32"/>
          <w:szCs w:val="32"/>
        </w:rPr>
        <w:t>ТЕХНИЧЕСКОЕ ЗАДАНИЕ</w:t>
      </w:r>
    </w:p>
    <w:p w14:paraId="483E07A5" w14:textId="77777777" w:rsidR="00B91197" w:rsidRPr="008D50CF" w:rsidRDefault="00B91197" w:rsidP="007C7D49">
      <w:pPr>
        <w:spacing w:before="60" w:after="120" w:line="360" w:lineRule="auto"/>
        <w:jc w:val="center"/>
        <w:rPr>
          <w:sz w:val="32"/>
          <w:szCs w:val="32"/>
        </w:rPr>
      </w:pPr>
      <w:r w:rsidRPr="008D50CF">
        <w:rPr>
          <w:sz w:val="32"/>
          <w:szCs w:val="32"/>
        </w:rPr>
        <w:t>ИНФОРМАЦИОННАЯ СИСТЕМА</w:t>
      </w:r>
    </w:p>
    <w:p w14:paraId="0EB82BE5" w14:textId="77777777" w:rsidR="00B91197" w:rsidRPr="008D50CF" w:rsidRDefault="00B91197" w:rsidP="007C7D49">
      <w:pPr>
        <w:spacing w:before="60" w:after="120" w:line="360" w:lineRule="auto"/>
        <w:jc w:val="center"/>
        <w:rPr>
          <w:sz w:val="32"/>
          <w:szCs w:val="32"/>
        </w:rPr>
      </w:pPr>
      <w:r w:rsidRPr="008D50CF">
        <w:rPr>
          <w:sz w:val="32"/>
          <w:szCs w:val="32"/>
        </w:rPr>
        <w:t xml:space="preserve"> «СЕРВИСНЫЙ ЦЕНТР ПО РЕМОНТУ БЫТОВОЙ ТЕХНИКИ»</w:t>
      </w:r>
    </w:p>
    <w:tbl>
      <w:tblPr>
        <w:tblpPr w:leftFromText="180" w:rightFromText="180" w:bottomFromText="200" w:vertAnchor="text" w:horzAnchor="margin" w:tblpXSpec="center" w:tblpY="2222"/>
        <w:tblW w:w="9356" w:type="dxa"/>
        <w:tblLook w:val="04A0" w:firstRow="1" w:lastRow="0" w:firstColumn="1" w:lastColumn="0" w:noHBand="0" w:noVBand="1"/>
      </w:tblPr>
      <w:tblGrid>
        <w:gridCol w:w="2987"/>
        <w:gridCol w:w="3736"/>
        <w:gridCol w:w="2633"/>
      </w:tblGrid>
      <w:tr w:rsidR="00B91197" w:rsidRPr="003F3356" w14:paraId="35EDA48D" w14:textId="77777777" w:rsidTr="001F5CB4">
        <w:tc>
          <w:tcPr>
            <w:tcW w:w="2987" w:type="dxa"/>
            <w:hideMark/>
          </w:tcPr>
          <w:p w14:paraId="4A78B9B2" w14:textId="77777777" w:rsidR="00B91197" w:rsidRPr="003F3356" w:rsidRDefault="00B91197" w:rsidP="002622CC">
            <w:pPr>
              <w:spacing w:before="60" w:line="360" w:lineRule="auto"/>
              <w:rPr>
                <w:lang w:val="en-US" w:eastAsia="en-US"/>
              </w:rPr>
            </w:pPr>
            <w:r w:rsidRPr="003F3356">
              <w:rPr>
                <w:sz w:val="28"/>
                <w:szCs w:val="28"/>
                <w:lang w:eastAsia="en-US"/>
              </w:rPr>
              <w:t>Руководитель:</w:t>
            </w:r>
            <w:r w:rsidRPr="003F3356">
              <w:rPr>
                <w:lang w:eastAsia="en-US"/>
              </w:rPr>
              <w:t xml:space="preserve"> </w:t>
            </w:r>
          </w:p>
        </w:tc>
        <w:tc>
          <w:tcPr>
            <w:tcW w:w="3736" w:type="dxa"/>
          </w:tcPr>
          <w:p w14:paraId="1478C2C6" w14:textId="77777777" w:rsidR="00B91197" w:rsidRPr="003F3356" w:rsidRDefault="00B91197" w:rsidP="002622CC">
            <w:pPr>
              <w:spacing w:before="60" w:line="360" w:lineRule="auto"/>
              <w:jc w:val="right"/>
              <w:rPr>
                <w:sz w:val="6"/>
                <w:szCs w:val="6"/>
                <w:lang w:eastAsia="en-US"/>
              </w:rPr>
            </w:pPr>
          </w:p>
          <w:p w14:paraId="77D4E8FD" w14:textId="77777777" w:rsidR="00B91197" w:rsidRPr="003F3356" w:rsidRDefault="00B91197" w:rsidP="002622CC">
            <w:pPr>
              <w:spacing w:before="60" w:line="360" w:lineRule="auto"/>
              <w:jc w:val="right"/>
              <w:rPr>
                <w:sz w:val="16"/>
                <w:szCs w:val="16"/>
                <w:lang w:eastAsia="en-US"/>
              </w:rPr>
            </w:pPr>
            <w:r w:rsidRPr="003F3356">
              <w:rPr>
                <w:sz w:val="16"/>
                <w:szCs w:val="16"/>
                <w:lang w:eastAsia="en-US"/>
              </w:rPr>
              <w:t>____________________________________________</w:t>
            </w:r>
          </w:p>
          <w:p w14:paraId="3DFB218E" w14:textId="77777777" w:rsidR="00B91197" w:rsidRPr="003F3356" w:rsidRDefault="00B91197" w:rsidP="002622CC">
            <w:pPr>
              <w:spacing w:before="60" w:line="360" w:lineRule="auto"/>
              <w:jc w:val="center"/>
              <w:rPr>
                <w:sz w:val="16"/>
                <w:szCs w:val="16"/>
                <w:lang w:eastAsia="en-US"/>
              </w:rPr>
            </w:pPr>
            <w:r w:rsidRPr="003F3356">
              <w:rPr>
                <w:sz w:val="16"/>
                <w:szCs w:val="16"/>
                <w:lang w:eastAsia="en-US"/>
              </w:rPr>
              <w:t>(подпись, дата)</w:t>
            </w:r>
          </w:p>
        </w:tc>
        <w:tc>
          <w:tcPr>
            <w:tcW w:w="2633" w:type="dxa"/>
            <w:hideMark/>
          </w:tcPr>
          <w:p w14:paraId="664310F0" w14:textId="77777777" w:rsidR="00B91197" w:rsidRPr="003F3356" w:rsidRDefault="00B91197" w:rsidP="002622CC">
            <w:pPr>
              <w:spacing w:before="60" w:line="360" w:lineRule="auto"/>
              <w:rPr>
                <w:lang w:eastAsia="en-US"/>
              </w:rPr>
            </w:pPr>
            <w:r w:rsidRPr="003F3356">
              <w:rPr>
                <w:sz w:val="28"/>
                <w:szCs w:val="28"/>
                <w:lang w:eastAsia="en-US"/>
              </w:rPr>
              <w:t>(М.А. Кудрявцева)</w:t>
            </w:r>
          </w:p>
        </w:tc>
      </w:tr>
      <w:tr w:rsidR="00B91197" w:rsidRPr="003F3356" w14:paraId="584FB930" w14:textId="77777777" w:rsidTr="001F5CB4">
        <w:tc>
          <w:tcPr>
            <w:tcW w:w="2987" w:type="dxa"/>
            <w:hideMark/>
          </w:tcPr>
          <w:p w14:paraId="78CE7522" w14:textId="77777777" w:rsidR="00B91197" w:rsidRPr="003F3356" w:rsidRDefault="00B91197" w:rsidP="002622CC">
            <w:pPr>
              <w:spacing w:before="60" w:line="360" w:lineRule="auto"/>
              <w:rPr>
                <w:lang w:eastAsia="en-US"/>
              </w:rPr>
            </w:pPr>
            <w:r w:rsidRPr="003F3356">
              <w:rPr>
                <w:sz w:val="28"/>
                <w:szCs w:val="28"/>
                <w:lang w:eastAsia="en-US"/>
              </w:rPr>
              <w:t>Студент:</w:t>
            </w:r>
          </w:p>
        </w:tc>
        <w:tc>
          <w:tcPr>
            <w:tcW w:w="3736" w:type="dxa"/>
          </w:tcPr>
          <w:p w14:paraId="2370973C" w14:textId="77777777" w:rsidR="00B91197" w:rsidRPr="003F3356" w:rsidRDefault="00B91197" w:rsidP="002622CC">
            <w:pPr>
              <w:spacing w:before="60" w:line="360" w:lineRule="auto"/>
              <w:jc w:val="right"/>
              <w:rPr>
                <w:sz w:val="6"/>
                <w:szCs w:val="6"/>
                <w:lang w:eastAsia="en-US"/>
              </w:rPr>
            </w:pPr>
          </w:p>
          <w:p w14:paraId="31669245" w14:textId="77777777" w:rsidR="00B91197" w:rsidRPr="003F3356" w:rsidRDefault="00B91197" w:rsidP="002622CC">
            <w:pPr>
              <w:spacing w:before="60" w:line="360" w:lineRule="auto"/>
              <w:jc w:val="right"/>
              <w:rPr>
                <w:sz w:val="16"/>
                <w:szCs w:val="16"/>
                <w:lang w:eastAsia="en-US"/>
              </w:rPr>
            </w:pPr>
            <w:r w:rsidRPr="003F3356">
              <w:rPr>
                <w:sz w:val="16"/>
                <w:szCs w:val="16"/>
                <w:lang w:eastAsia="en-US"/>
              </w:rPr>
              <w:t>____________________________________________</w:t>
            </w:r>
          </w:p>
          <w:p w14:paraId="470620C1" w14:textId="77777777" w:rsidR="00B91197" w:rsidRPr="003F3356" w:rsidRDefault="00B91197" w:rsidP="002622CC">
            <w:pPr>
              <w:spacing w:before="60" w:line="360" w:lineRule="auto"/>
              <w:jc w:val="center"/>
              <w:rPr>
                <w:sz w:val="16"/>
                <w:szCs w:val="16"/>
                <w:lang w:eastAsia="en-US"/>
              </w:rPr>
            </w:pPr>
            <w:r w:rsidRPr="003F3356">
              <w:rPr>
                <w:sz w:val="16"/>
                <w:szCs w:val="16"/>
                <w:lang w:eastAsia="en-US"/>
              </w:rPr>
              <w:t>(подпись, дата)</w:t>
            </w:r>
          </w:p>
        </w:tc>
        <w:tc>
          <w:tcPr>
            <w:tcW w:w="2633" w:type="dxa"/>
            <w:hideMark/>
          </w:tcPr>
          <w:p w14:paraId="51237516" w14:textId="77777777" w:rsidR="00B91197" w:rsidRPr="003F3356" w:rsidRDefault="00B91197" w:rsidP="002622CC">
            <w:pPr>
              <w:spacing w:before="60" w:line="360" w:lineRule="auto"/>
              <w:rPr>
                <w:sz w:val="28"/>
                <w:szCs w:val="28"/>
                <w:lang w:eastAsia="en-US"/>
              </w:rPr>
            </w:pPr>
            <w:r w:rsidRPr="003F3356">
              <w:rPr>
                <w:sz w:val="28"/>
                <w:szCs w:val="28"/>
                <w:lang w:eastAsia="en-US"/>
              </w:rPr>
              <w:t>(К.А. Дивонин)</w:t>
            </w:r>
          </w:p>
        </w:tc>
      </w:tr>
    </w:tbl>
    <w:p w14:paraId="05804B5F" w14:textId="77777777" w:rsidR="00B91197" w:rsidRPr="003F3356" w:rsidRDefault="00B91197" w:rsidP="002622CC">
      <w:pPr>
        <w:spacing w:before="60" w:after="120" w:line="360" w:lineRule="auto"/>
        <w:rPr>
          <w:b/>
          <w:sz w:val="44"/>
          <w:szCs w:val="44"/>
        </w:rPr>
      </w:pPr>
    </w:p>
    <w:p w14:paraId="25D82254" w14:textId="77777777" w:rsidR="00B91197" w:rsidRPr="003F3356" w:rsidRDefault="00B91197" w:rsidP="002622CC">
      <w:pPr>
        <w:spacing w:before="60" w:after="120" w:line="360" w:lineRule="auto"/>
        <w:jc w:val="center"/>
        <w:rPr>
          <w:b/>
          <w:sz w:val="44"/>
          <w:szCs w:val="44"/>
        </w:rPr>
      </w:pPr>
    </w:p>
    <w:p w14:paraId="6FA9A76F" w14:textId="77777777" w:rsidR="00B91197" w:rsidRPr="003F3356" w:rsidRDefault="00B91197" w:rsidP="002622CC">
      <w:pPr>
        <w:spacing w:before="60" w:line="360" w:lineRule="auto"/>
        <w:jc w:val="both"/>
      </w:pPr>
    </w:p>
    <w:p w14:paraId="5A8952FF" w14:textId="77777777" w:rsidR="00F063F3" w:rsidRDefault="00F063F3" w:rsidP="002622CC">
      <w:pPr>
        <w:spacing w:after="200" w:line="360" w:lineRule="auto"/>
      </w:pPr>
    </w:p>
    <w:p w14:paraId="6141DC46" w14:textId="77777777" w:rsidR="00F063F3" w:rsidRDefault="00F063F3" w:rsidP="002622CC">
      <w:pPr>
        <w:spacing w:after="200" w:line="360" w:lineRule="auto"/>
      </w:pPr>
    </w:p>
    <w:p w14:paraId="36AC48E4" w14:textId="77777777" w:rsidR="00F063F3" w:rsidRDefault="00F063F3" w:rsidP="002622CC">
      <w:pPr>
        <w:spacing w:after="200" w:line="360" w:lineRule="auto"/>
      </w:pPr>
    </w:p>
    <w:p w14:paraId="0A75160B" w14:textId="77777777" w:rsidR="00F063F3" w:rsidRDefault="00F063F3" w:rsidP="002622CC">
      <w:pPr>
        <w:spacing w:after="200" w:line="360" w:lineRule="auto"/>
      </w:pPr>
    </w:p>
    <w:p w14:paraId="57FCE2FE" w14:textId="77777777" w:rsidR="00D931DF" w:rsidRDefault="00D931DF" w:rsidP="00D931DF">
      <w:pPr>
        <w:tabs>
          <w:tab w:val="center" w:pos="4890"/>
        </w:tabs>
        <w:spacing w:line="360" w:lineRule="auto"/>
      </w:pPr>
    </w:p>
    <w:p w14:paraId="1B9D1C04" w14:textId="77777777" w:rsidR="00D931DF" w:rsidRDefault="00D931DF" w:rsidP="00D931DF">
      <w:pPr>
        <w:tabs>
          <w:tab w:val="center" w:pos="4890"/>
        </w:tabs>
        <w:spacing w:line="360" w:lineRule="auto"/>
      </w:pPr>
    </w:p>
    <w:p w14:paraId="754894F3" w14:textId="77777777" w:rsidR="00D931DF" w:rsidRDefault="00D931DF" w:rsidP="00D931DF">
      <w:pPr>
        <w:tabs>
          <w:tab w:val="center" w:pos="4890"/>
        </w:tabs>
        <w:spacing w:line="360" w:lineRule="auto"/>
      </w:pPr>
    </w:p>
    <w:p w14:paraId="7C8723C3" w14:textId="77777777" w:rsidR="00D931DF" w:rsidRDefault="00D931DF" w:rsidP="00D931DF">
      <w:pPr>
        <w:tabs>
          <w:tab w:val="center" w:pos="4890"/>
        </w:tabs>
        <w:spacing w:line="360" w:lineRule="auto"/>
      </w:pPr>
    </w:p>
    <w:p w14:paraId="701881DD" w14:textId="7BA9D7CF" w:rsidR="00B91197" w:rsidRDefault="00B91197" w:rsidP="00971B98">
      <w:pPr>
        <w:spacing w:after="200" w:line="360" w:lineRule="auto"/>
        <w:jc w:val="center"/>
        <w:rPr>
          <w:sz w:val="28"/>
          <w:szCs w:val="28"/>
        </w:rPr>
      </w:pPr>
      <w:r w:rsidRPr="003F3356">
        <w:rPr>
          <w:sz w:val="28"/>
          <w:szCs w:val="28"/>
        </w:rPr>
        <w:t>Иркутск 2022</w:t>
      </w:r>
      <w:del w:id="70" w:author="Костян" w:date="2022-12-06T11:25:00Z">
        <w:r w:rsidDel="00D931DF">
          <w:rPr>
            <w:sz w:val="28"/>
            <w:szCs w:val="28"/>
          </w:rPr>
          <w:br w:type="page"/>
        </w:r>
      </w:del>
    </w:p>
    <w:p w14:paraId="23106148" w14:textId="4670BB75" w:rsidR="00D931DF" w:rsidRPr="00D931DF" w:rsidRDefault="00D931DF" w:rsidP="00D931DF">
      <w:pPr>
        <w:spacing w:after="200" w:line="360" w:lineRule="auto"/>
        <w:ind w:firstLine="851"/>
        <w:rPr>
          <w:sz w:val="28"/>
          <w:szCs w:val="28"/>
        </w:rPr>
      </w:pPr>
      <w:bookmarkStart w:id="71" w:name="_Toc103870179"/>
      <w:r w:rsidRPr="005D4A03">
        <w:rPr>
          <w:b/>
          <w:sz w:val="28"/>
        </w:rPr>
        <w:lastRenderedPageBreak/>
        <w:t>1 Общие сведения</w:t>
      </w:r>
      <w:bookmarkEnd w:id="71"/>
    </w:p>
    <w:p w14:paraId="773AF591" w14:textId="77777777" w:rsidR="00B91197" w:rsidRPr="00570E3A" w:rsidRDefault="00B91197" w:rsidP="002622CC">
      <w:pPr>
        <w:spacing w:line="360" w:lineRule="auto"/>
        <w:ind w:firstLine="851"/>
        <w:jc w:val="both"/>
        <w:rPr>
          <w:sz w:val="28"/>
        </w:rPr>
      </w:pPr>
      <w:r w:rsidRPr="00570E3A">
        <w:rPr>
          <w:sz w:val="28"/>
        </w:rPr>
        <w:t xml:space="preserve">Наименование работы: </w:t>
      </w:r>
      <w:r>
        <w:rPr>
          <w:sz w:val="28"/>
        </w:rPr>
        <w:t xml:space="preserve">информационная система </w:t>
      </w:r>
      <w:r w:rsidRPr="00570E3A">
        <w:rPr>
          <w:sz w:val="28"/>
        </w:rPr>
        <w:t>«Сервисный центр</w:t>
      </w:r>
      <w:r>
        <w:rPr>
          <w:sz w:val="28"/>
        </w:rPr>
        <w:t xml:space="preserve"> по ремонту бытовой техники</w:t>
      </w:r>
      <w:r w:rsidRPr="00570E3A">
        <w:rPr>
          <w:sz w:val="28"/>
        </w:rPr>
        <w:t>».</w:t>
      </w:r>
    </w:p>
    <w:p w14:paraId="2BEBA64D" w14:textId="77777777" w:rsidR="00B91197" w:rsidRPr="00570E3A" w:rsidRDefault="00B91197" w:rsidP="002622CC">
      <w:pPr>
        <w:spacing w:line="360" w:lineRule="auto"/>
        <w:ind w:firstLine="851"/>
        <w:jc w:val="both"/>
        <w:rPr>
          <w:sz w:val="28"/>
        </w:rPr>
      </w:pPr>
      <w:r w:rsidRPr="00570E3A">
        <w:rPr>
          <w:sz w:val="28"/>
        </w:rPr>
        <w:t xml:space="preserve">Исполнитель: студент иркутского авиационного техникума, группы </w:t>
      </w:r>
      <w:r>
        <w:rPr>
          <w:sz w:val="28"/>
        </w:rPr>
        <w:t>И</w:t>
      </w:r>
      <w:r w:rsidRPr="00570E3A">
        <w:rPr>
          <w:sz w:val="28"/>
        </w:rPr>
        <w:t>С-</w:t>
      </w:r>
      <w:r>
        <w:rPr>
          <w:sz w:val="28"/>
        </w:rPr>
        <w:t>20</w:t>
      </w:r>
      <w:r w:rsidRPr="00570E3A">
        <w:rPr>
          <w:sz w:val="28"/>
        </w:rPr>
        <w:t>-</w:t>
      </w:r>
      <w:r>
        <w:rPr>
          <w:sz w:val="28"/>
        </w:rPr>
        <w:t>1</w:t>
      </w:r>
      <w:r w:rsidRPr="00570E3A">
        <w:rPr>
          <w:sz w:val="28"/>
        </w:rPr>
        <w:t>,</w:t>
      </w:r>
      <w:r>
        <w:rPr>
          <w:sz w:val="28"/>
        </w:rPr>
        <w:t xml:space="preserve"> Дивонин К</w:t>
      </w:r>
      <w:r w:rsidRPr="00570E3A">
        <w:rPr>
          <w:sz w:val="28"/>
        </w:rPr>
        <w:t>.</w:t>
      </w:r>
      <w:r>
        <w:rPr>
          <w:sz w:val="28"/>
        </w:rPr>
        <w:t>А.</w:t>
      </w:r>
    </w:p>
    <w:p w14:paraId="0A579DBC" w14:textId="77777777" w:rsidR="00B91197" w:rsidRPr="00570E3A" w:rsidRDefault="00B91197" w:rsidP="002622CC">
      <w:pPr>
        <w:spacing w:line="360" w:lineRule="auto"/>
        <w:ind w:firstLine="851"/>
        <w:jc w:val="both"/>
        <w:rPr>
          <w:sz w:val="28"/>
        </w:rPr>
      </w:pPr>
      <w:r w:rsidRPr="00570E3A">
        <w:rPr>
          <w:sz w:val="28"/>
        </w:rPr>
        <w:t xml:space="preserve">Разработка </w:t>
      </w:r>
      <w:r>
        <w:rPr>
          <w:sz w:val="28"/>
        </w:rPr>
        <w:t xml:space="preserve">информационной системы </w:t>
      </w:r>
      <w:r w:rsidRPr="00570E3A">
        <w:rPr>
          <w:sz w:val="28"/>
        </w:rPr>
        <w:t>проходит в рамках</w:t>
      </w:r>
      <w:r>
        <w:rPr>
          <w:sz w:val="28"/>
        </w:rPr>
        <w:t xml:space="preserve"> курсовой работы</w:t>
      </w:r>
      <w:r w:rsidRPr="00570E3A">
        <w:rPr>
          <w:sz w:val="28"/>
        </w:rPr>
        <w:t>.</w:t>
      </w:r>
    </w:p>
    <w:p w14:paraId="5E4AECE4" w14:textId="77777777" w:rsidR="00B91197" w:rsidRPr="00570E3A" w:rsidRDefault="00B91197" w:rsidP="002622CC">
      <w:pPr>
        <w:spacing w:after="240" w:line="360" w:lineRule="auto"/>
        <w:ind w:firstLine="851"/>
        <w:jc w:val="both"/>
        <w:rPr>
          <w:sz w:val="28"/>
        </w:rPr>
      </w:pPr>
      <w:r w:rsidRPr="00570E3A">
        <w:rPr>
          <w:sz w:val="28"/>
        </w:rPr>
        <w:t xml:space="preserve">Сроки разработки информационной системы с </w:t>
      </w:r>
      <w:r>
        <w:rPr>
          <w:sz w:val="28"/>
        </w:rPr>
        <w:t>15</w:t>
      </w:r>
      <w:r w:rsidRPr="00570E3A">
        <w:rPr>
          <w:sz w:val="28"/>
        </w:rPr>
        <w:t>.0</w:t>
      </w:r>
      <w:r>
        <w:rPr>
          <w:sz w:val="28"/>
        </w:rPr>
        <w:t>9</w:t>
      </w:r>
      <w:r w:rsidRPr="00570E3A">
        <w:rPr>
          <w:sz w:val="28"/>
        </w:rPr>
        <w:t>.2022 по 0</w:t>
      </w:r>
      <w:r>
        <w:rPr>
          <w:sz w:val="28"/>
        </w:rPr>
        <w:t>6</w:t>
      </w:r>
      <w:r w:rsidRPr="00570E3A">
        <w:rPr>
          <w:sz w:val="28"/>
        </w:rPr>
        <w:t>.</w:t>
      </w:r>
      <w:r>
        <w:rPr>
          <w:sz w:val="28"/>
        </w:rPr>
        <w:t>12</w:t>
      </w:r>
      <w:r w:rsidRPr="00570E3A">
        <w:rPr>
          <w:sz w:val="28"/>
        </w:rPr>
        <w:t>.2022 года.</w:t>
      </w:r>
    </w:p>
    <w:p w14:paraId="7B6EDE7C" w14:textId="77777777" w:rsidR="00B91197" w:rsidRPr="005D4A03" w:rsidRDefault="00B91197" w:rsidP="00D931DF">
      <w:pPr>
        <w:spacing w:line="360" w:lineRule="auto"/>
        <w:ind w:firstLine="851"/>
        <w:rPr>
          <w:b/>
          <w:sz w:val="28"/>
        </w:rPr>
      </w:pPr>
      <w:bookmarkStart w:id="72" w:name="_Toc468536179"/>
      <w:bookmarkStart w:id="73" w:name="_Toc468630627"/>
      <w:bookmarkStart w:id="74" w:name="_Toc468630793"/>
      <w:bookmarkStart w:id="75" w:name="_Toc468631108"/>
      <w:bookmarkStart w:id="76" w:name="_Toc530743586"/>
      <w:bookmarkStart w:id="77" w:name="_Toc531000137"/>
      <w:bookmarkStart w:id="78" w:name="_Toc532431889"/>
      <w:bookmarkStart w:id="79" w:name="_Toc532432128"/>
      <w:bookmarkStart w:id="80" w:name="_Toc103870180"/>
      <w:r w:rsidRPr="005D4A03">
        <w:rPr>
          <w:b/>
          <w:sz w:val="28"/>
        </w:rPr>
        <w:t xml:space="preserve">2 </w:t>
      </w:r>
      <w:bookmarkEnd w:id="72"/>
      <w:bookmarkEnd w:id="73"/>
      <w:bookmarkEnd w:id="74"/>
      <w:bookmarkEnd w:id="75"/>
      <w:bookmarkEnd w:id="76"/>
      <w:bookmarkEnd w:id="77"/>
      <w:bookmarkEnd w:id="78"/>
      <w:bookmarkEnd w:id="79"/>
      <w:r w:rsidRPr="005D4A03">
        <w:rPr>
          <w:b/>
          <w:sz w:val="28"/>
        </w:rPr>
        <w:t>Цели и назначение создания автоматизированной системы</w:t>
      </w:r>
      <w:bookmarkEnd w:id="80"/>
    </w:p>
    <w:p w14:paraId="675A3E52" w14:textId="77777777" w:rsidR="00B91197" w:rsidRPr="00570E3A" w:rsidRDefault="00B91197" w:rsidP="002622CC">
      <w:pPr>
        <w:spacing w:line="360" w:lineRule="auto"/>
        <w:ind w:firstLine="851"/>
        <w:jc w:val="both"/>
        <w:rPr>
          <w:sz w:val="28"/>
        </w:rPr>
      </w:pPr>
      <w:r w:rsidRPr="00570E3A">
        <w:rPr>
          <w:sz w:val="28"/>
          <w:szCs w:val="28"/>
          <w:shd w:val="clear" w:color="auto" w:fill="FFFFFF"/>
        </w:rPr>
        <w:t xml:space="preserve">Целью </w:t>
      </w:r>
      <w:r>
        <w:rPr>
          <w:sz w:val="28"/>
          <w:szCs w:val="28"/>
          <w:shd w:val="clear" w:color="auto" w:fill="FFFFFF"/>
        </w:rPr>
        <w:t>курсовой работы</w:t>
      </w:r>
      <w:r w:rsidRPr="00570E3A">
        <w:rPr>
          <w:sz w:val="28"/>
          <w:szCs w:val="28"/>
          <w:shd w:val="clear" w:color="auto" w:fill="FFFFFF"/>
        </w:rPr>
        <w:t xml:space="preserve"> является создание и</w:t>
      </w:r>
      <w:r>
        <w:rPr>
          <w:sz w:val="28"/>
          <w:szCs w:val="28"/>
          <w:shd w:val="clear" w:color="auto" w:fill="FFFFFF"/>
        </w:rPr>
        <w:t>нформационной системы</w:t>
      </w:r>
      <w:r w:rsidRPr="00570E3A">
        <w:rPr>
          <w:sz w:val="28"/>
          <w:szCs w:val="28"/>
          <w:shd w:val="clear" w:color="auto" w:fill="FFFFFF"/>
        </w:rPr>
        <w:t xml:space="preserve"> «Сервисный центр</w:t>
      </w:r>
      <w:r>
        <w:rPr>
          <w:sz w:val="28"/>
          <w:szCs w:val="28"/>
          <w:shd w:val="clear" w:color="auto" w:fill="FFFFFF"/>
        </w:rPr>
        <w:t xml:space="preserve"> </w:t>
      </w:r>
      <w:r>
        <w:rPr>
          <w:sz w:val="28"/>
        </w:rPr>
        <w:t>по ремонту бытовой техники</w:t>
      </w:r>
      <w:r w:rsidRPr="00570E3A">
        <w:rPr>
          <w:sz w:val="28"/>
          <w:szCs w:val="28"/>
          <w:shd w:val="clear" w:color="auto" w:fill="FFFFFF"/>
        </w:rPr>
        <w:t>», которое включает в себя возможности создания заказов</w:t>
      </w:r>
      <w:r>
        <w:rPr>
          <w:sz w:val="28"/>
          <w:szCs w:val="28"/>
          <w:shd w:val="clear" w:color="auto" w:fill="FFFFFF"/>
        </w:rPr>
        <w:t xml:space="preserve"> </w:t>
      </w:r>
      <w:r w:rsidRPr="00570E3A">
        <w:rPr>
          <w:sz w:val="28"/>
          <w:szCs w:val="28"/>
          <w:shd w:val="clear" w:color="auto" w:fill="FFFFFF"/>
        </w:rPr>
        <w:t>и ведение других бизнес-процессов.</w:t>
      </w:r>
    </w:p>
    <w:p w14:paraId="0C15B29F" w14:textId="77777777" w:rsidR="00B91197" w:rsidRPr="00570E3A" w:rsidRDefault="00B91197" w:rsidP="002622CC">
      <w:pPr>
        <w:spacing w:line="360" w:lineRule="auto"/>
        <w:ind w:firstLine="851"/>
        <w:jc w:val="both"/>
        <w:rPr>
          <w:sz w:val="28"/>
        </w:rPr>
      </w:pPr>
      <w:r w:rsidRPr="00570E3A">
        <w:rPr>
          <w:sz w:val="28"/>
        </w:rPr>
        <w:t>В данно</w:t>
      </w:r>
      <w:r>
        <w:rPr>
          <w:sz w:val="28"/>
        </w:rPr>
        <w:t>й</w:t>
      </w:r>
      <w:r w:rsidRPr="00570E3A">
        <w:rPr>
          <w:sz w:val="28"/>
        </w:rPr>
        <w:t xml:space="preserve"> </w:t>
      </w:r>
      <w:r>
        <w:rPr>
          <w:sz w:val="28"/>
        </w:rPr>
        <w:t xml:space="preserve">информационной </w:t>
      </w:r>
      <w:r w:rsidRPr="00570E3A">
        <w:rPr>
          <w:sz w:val="28"/>
        </w:rPr>
        <w:t>реализуется следующий функционал:</w:t>
      </w:r>
    </w:p>
    <w:p w14:paraId="377247A4" w14:textId="77777777" w:rsidR="00B91197" w:rsidRPr="00570E3A" w:rsidRDefault="00B91197" w:rsidP="002622CC">
      <w:pPr>
        <w:spacing w:line="360" w:lineRule="auto"/>
        <w:ind w:firstLine="851"/>
        <w:jc w:val="both"/>
        <w:rPr>
          <w:sz w:val="28"/>
        </w:rPr>
      </w:pPr>
      <w:r w:rsidRPr="00570E3A">
        <w:rPr>
          <w:sz w:val="28"/>
        </w:rPr>
        <w:t>−</w:t>
      </w:r>
      <w:r w:rsidRPr="00570E3A">
        <w:rPr>
          <w:sz w:val="28"/>
        </w:rPr>
        <w:tab/>
        <w:t>авторизация;</w:t>
      </w:r>
    </w:p>
    <w:p w14:paraId="36333C2A" w14:textId="77777777" w:rsidR="00B91197" w:rsidRPr="00570E3A" w:rsidRDefault="00B91197" w:rsidP="002622CC">
      <w:pPr>
        <w:spacing w:line="360" w:lineRule="auto"/>
        <w:ind w:firstLine="851"/>
        <w:jc w:val="both"/>
        <w:rPr>
          <w:sz w:val="28"/>
        </w:rPr>
      </w:pPr>
      <w:r w:rsidRPr="00570E3A">
        <w:rPr>
          <w:sz w:val="28"/>
        </w:rPr>
        <w:t>−</w:t>
      </w:r>
      <w:r w:rsidRPr="00570E3A">
        <w:rPr>
          <w:sz w:val="28"/>
        </w:rPr>
        <w:tab/>
        <w:t>регистрация;</w:t>
      </w:r>
    </w:p>
    <w:p w14:paraId="6697EC13" w14:textId="77777777" w:rsidR="00B91197" w:rsidRPr="00570E3A" w:rsidRDefault="00B91197" w:rsidP="002622CC">
      <w:pPr>
        <w:spacing w:line="360" w:lineRule="auto"/>
        <w:ind w:firstLine="851"/>
        <w:jc w:val="both"/>
        <w:rPr>
          <w:sz w:val="28"/>
        </w:rPr>
      </w:pPr>
      <w:r w:rsidRPr="00570E3A">
        <w:rPr>
          <w:sz w:val="28"/>
        </w:rPr>
        <w:t>−</w:t>
      </w:r>
      <w:r w:rsidRPr="00570E3A">
        <w:rPr>
          <w:sz w:val="28"/>
        </w:rPr>
        <w:tab/>
        <w:t>создание заказов;</w:t>
      </w:r>
    </w:p>
    <w:p w14:paraId="6D48866B" w14:textId="77777777" w:rsidR="00B91197" w:rsidRPr="00570E3A" w:rsidRDefault="00B91197" w:rsidP="002622CC">
      <w:pPr>
        <w:spacing w:line="360" w:lineRule="auto"/>
        <w:ind w:firstLine="851"/>
        <w:jc w:val="both"/>
        <w:rPr>
          <w:sz w:val="28"/>
        </w:rPr>
      </w:pPr>
      <w:r w:rsidRPr="00570E3A">
        <w:rPr>
          <w:sz w:val="28"/>
        </w:rPr>
        <w:t>−</w:t>
      </w:r>
      <w:r w:rsidRPr="00570E3A">
        <w:rPr>
          <w:sz w:val="28"/>
        </w:rPr>
        <w:tab/>
        <w:t>просмотр текущих клиентов;</w:t>
      </w:r>
    </w:p>
    <w:p w14:paraId="125997D5" w14:textId="77777777" w:rsidR="00B91197" w:rsidRPr="00570E3A" w:rsidRDefault="00B91197" w:rsidP="002622CC">
      <w:pPr>
        <w:spacing w:line="360" w:lineRule="auto"/>
        <w:ind w:firstLine="851"/>
        <w:jc w:val="both"/>
        <w:rPr>
          <w:sz w:val="28"/>
        </w:rPr>
      </w:pPr>
      <w:r w:rsidRPr="00570E3A">
        <w:rPr>
          <w:sz w:val="28"/>
        </w:rPr>
        <w:t>−</w:t>
      </w:r>
      <w:r w:rsidRPr="00570E3A">
        <w:rPr>
          <w:sz w:val="28"/>
        </w:rPr>
        <w:tab/>
        <w:t>удаление записей.</w:t>
      </w:r>
    </w:p>
    <w:p w14:paraId="12227BA8" w14:textId="77777777" w:rsidR="00B91197" w:rsidRPr="005D4A03" w:rsidRDefault="00B91197" w:rsidP="00D931DF">
      <w:pPr>
        <w:spacing w:line="360" w:lineRule="auto"/>
        <w:ind w:firstLine="851"/>
        <w:rPr>
          <w:b/>
          <w:sz w:val="28"/>
        </w:rPr>
      </w:pPr>
      <w:bookmarkStart w:id="81" w:name="_Toc103870181"/>
      <w:r w:rsidRPr="005D4A03">
        <w:rPr>
          <w:b/>
          <w:sz w:val="28"/>
        </w:rPr>
        <w:t>3 Характеристика объекта автоматизации</w:t>
      </w:r>
      <w:bookmarkEnd w:id="81"/>
    </w:p>
    <w:p w14:paraId="4FEE9520" w14:textId="77777777" w:rsidR="00B91197" w:rsidRPr="00570E3A" w:rsidRDefault="00B91197" w:rsidP="002622CC">
      <w:pPr>
        <w:spacing w:line="360" w:lineRule="auto"/>
        <w:ind w:firstLine="851"/>
        <w:jc w:val="both"/>
        <w:rPr>
          <w:sz w:val="28"/>
        </w:rPr>
      </w:pPr>
      <w:r w:rsidRPr="00570E3A">
        <w:rPr>
          <w:sz w:val="28"/>
        </w:rPr>
        <w:t>Данн</w:t>
      </w:r>
      <w:r>
        <w:rPr>
          <w:sz w:val="28"/>
        </w:rPr>
        <w:t>ая</w:t>
      </w:r>
      <w:r w:rsidRPr="00570E3A">
        <w:rPr>
          <w:sz w:val="28"/>
        </w:rPr>
        <w:t xml:space="preserve"> </w:t>
      </w:r>
      <w:r>
        <w:rPr>
          <w:sz w:val="28"/>
        </w:rPr>
        <w:t>информационная система</w:t>
      </w:r>
      <w:r w:rsidRPr="00570E3A">
        <w:rPr>
          <w:sz w:val="28"/>
        </w:rPr>
        <w:t xml:space="preserve"> разрабатывается для облегчения ведения бизнеса компани</w:t>
      </w:r>
      <w:r>
        <w:rPr>
          <w:sz w:val="28"/>
        </w:rPr>
        <w:t>и</w:t>
      </w:r>
      <w:r w:rsidRPr="00570E3A">
        <w:rPr>
          <w:sz w:val="28"/>
        </w:rPr>
        <w:t xml:space="preserve"> по ремонту и обслуживанию</w:t>
      </w:r>
      <w:r>
        <w:rPr>
          <w:sz w:val="28"/>
        </w:rPr>
        <w:t xml:space="preserve"> бытовой техники</w:t>
      </w:r>
      <w:r w:rsidRPr="00570E3A">
        <w:rPr>
          <w:sz w:val="28"/>
        </w:rPr>
        <w:t xml:space="preserve">. При помощи </w:t>
      </w:r>
      <w:r>
        <w:rPr>
          <w:sz w:val="28"/>
        </w:rPr>
        <w:t xml:space="preserve">сайта </w:t>
      </w:r>
      <w:r w:rsidRPr="00570E3A">
        <w:rPr>
          <w:sz w:val="28"/>
        </w:rPr>
        <w:t>будет проще создавать заказ</w:t>
      </w:r>
      <w:r>
        <w:rPr>
          <w:sz w:val="28"/>
        </w:rPr>
        <w:t>.</w:t>
      </w:r>
      <w:r w:rsidRPr="00570E3A">
        <w:rPr>
          <w:sz w:val="28"/>
        </w:rPr>
        <w:t xml:space="preserve"> </w:t>
      </w:r>
    </w:p>
    <w:p w14:paraId="0EDBD634" w14:textId="77777777" w:rsidR="00B91197" w:rsidRPr="005D4A03" w:rsidRDefault="00B91197" w:rsidP="00D931DF">
      <w:pPr>
        <w:spacing w:line="360" w:lineRule="auto"/>
        <w:ind w:firstLine="851"/>
        <w:rPr>
          <w:b/>
          <w:sz w:val="28"/>
        </w:rPr>
      </w:pPr>
      <w:r w:rsidRPr="005D4A03">
        <w:rPr>
          <w:b/>
          <w:sz w:val="28"/>
        </w:rPr>
        <w:t>4 Требования к системе в целом</w:t>
      </w:r>
    </w:p>
    <w:p w14:paraId="22B539BF" w14:textId="77777777" w:rsidR="00B91197" w:rsidRPr="005D4A03" w:rsidRDefault="00B91197" w:rsidP="00D931DF">
      <w:pPr>
        <w:spacing w:line="360" w:lineRule="auto"/>
        <w:ind w:firstLine="851"/>
        <w:rPr>
          <w:b/>
          <w:sz w:val="28"/>
        </w:rPr>
      </w:pPr>
      <w:bookmarkStart w:id="82" w:name="_Toc468536181"/>
      <w:bookmarkStart w:id="83" w:name="_Toc468630629"/>
      <w:bookmarkStart w:id="84" w:name="_Toc468630795"/>
      <w:bookmarkStart w:id="85" w:name="_Toc468631110"/>
      <w:bookmarkStart w:id="86" w:name="_Toc530743588"/>
      <w:bookmarkStart w:id="87" w:name="_Toc531000139"/>
      <w:bookmarkStart w:id="88" w:name="_Toc532431891"/>
      <w:bookmarkStart w:id="89" w:name="_Toc532432130"/>
      <w:bookmarkStart w:id="90" w:name="_Toc103870183"/>
      <w:r w:rsidRPr="005D4A03">
        <w:rPr>
          <w:b/>
          <w:sz w:val="28"/>
        </w:rPr>
        <w:t xml:space="preserve">4.1 Требования к </w:t>
      </w:r>
      <w:bookmarkEnd w:id="82"/>
      <w:bookmarkEnd w:id="83"/>
      <w:bookmarkEnd w:id="84"/>
      <w:bookmarkEnd w:id="85"/>
      <w:bookmarkEnd w:id="86"/>
      <w:bookmarkEnd w:id="87"/>
      <w:bookmarkEnd w:id="88"/>
      <w:bookmarkEnd w:id="89"/>
      <w:r w:rsidRPr="005D4A03">
        <w:rPr>
          <w:b/>
          <w:sz w:val="28"/>
        </w:rPr>
        <w:t xml:space="preserve">структуре и функционированию </w:t>
      </w:r>
      <w:bookmarkEnd w:id="90"/>
      <w:r w:rsidRPr="005D4A03">
        <w:rPr>
          <w:b/>
          <w:sz w:val="28"/>
        </w:rPr>
        <w:t>сайта</w:t>
      </w:r>
    </w:p>
    <w:p w14:paraId="1D751859" w14:textId="77777777" w:rsidR="00B91197" w:rsidRPr="00570E3A" w:rsidRDefault="00B91197" w:rsidP="002622CC">
      <w:pPr>
        <w:spacing w:line="360" w:lineRule="auto"/>
        <w:ind w:firstLine="851"/>
        <w:jc w:val="both"/>
        <w:rPr>
          <w:sz w:val="28"/>
          <w:szCs w:val="28"/>
        </w:rPr>
      </w:pPr>
      <w:r w:rsidRPr="00570E3A">
        <w:rPr>
          <w:sz w:val="28"/>
          <w:szCs w:val="28"/>
        </w:rPr>
        <w:t xml:space="preserve">Функции </w:t>
      </w:r>
      <w:r>
        <w:rPr>
          <w:sz w:val="28"/>
          <w:szCs w:val="28"/>
        </w:rPr>
        <w:t>информационная система</w:t>
      </w:r>
      <w:r w:rsidRPr="00570E3A">
        <w:rPr>
          <w:sz w:val="28"/>
          <w:szCs w:val="28"/>
        </w:rPr>
        <w:t>:</w:t>
      </w:r>
    </w:p>
    <w:p w14:paraId="3033DE82" w14:textId="77777777" w:rsidR="00B91197" w:rsidRPr="00570E3A" w:rsidRDefault="00B91197" w:rsidP="002622CC">
      <w:pPr>
        <w:pStyle w:val="a4"/>
        <w:numPr>
          <w:ilvl w:val="0"/>
          <w:numId w:val="8"/>
        </w:numPr>
        <w:tabs>
          <w:tab w:val="left" w:pos="1701"/>
        </w:tabs>
        <w:spacing w:after="200" w:line="360" w:lineRule="auto"/>
        <w:ind w:left="0" w:firstLine="851"/>
        <w:jc w:val="both"/>
        <w:rPr>
          <w:sz w:val="28"/>
        </w:rPr>
      </w:pPr>
      <w:r w:rsidRPr="00570E3A">
        <w:rPr>
          <w:sz w:val="28"/>
        </w:rPr>
        <w:t>Окно «Авторизации»:</w:t>
      </w:r>
    </w:p>
    <w:p w14:paraId="50EBE257" w14:textId="77777777" w:rsidR="00B91197" w:rsidRPr="00570E3A" w:rsidRDefault="00B91197" w:rsidP="002622CC">
      <w:pPr>
        <w:pStyle w:val="a4"/>
        <w:numPr>
          <w:ilvl w:val="1"/>
          <w:numId w:val="8"/>
        </w:numPr>
        <w:tabs>
          <w:tab w:val="left" w:pos="1701"/>
        </w:tabs>
        <w:spacing w:after="200" w:line="360" w:lineRule="auto"/>
        <w:ind w:left="0" w:firstLine="851"/>
        <w:jc w:val="both"/>
        <w:rPr>
          <w:sz w:val="28"/>
        </w:rPr>
      </w:pPr>
      <w:r w:rsidRPr="00570E3A">
        <w:rPr>
          <w:sz w:val="28"/>
        </w:rPr>
        <w:t>авторизация пользователей.</w:t>
      </w:r>
    </w:p>
    <w:p w14:paraId="0456F787" w14:textId="77777777" w:rsidR="00B91197" w:rsidRPr="00570E3A" w:rsidRDefault="00B91197" w:rsidP="002622CC">
      <w:pPr>
        <w:pStyle w:val="a4"/>
        <w:numPr>
          <w:ilvl w:val="0"/>
          <w:numId w:val="8"/>
        </w:numPr>
        <w:tabs>
          <w:tab w:val="left" w:pos="1701"/>
        </w:tabs>
        <w:spacing w:after="200" w:line="360" w:lineRule="auto"/>
        <w:ind w:left="0" w:firstLine="851"/>
        <w:jc w:val="both"/>
        <w:rPr>
          <w:sz w:val="28"/>
        </w:rPr>
      </w:pPr>
      <w:r w:rsidRPr="00570E3A">
        <w:rPr>
          <w:sz w:val="28"/>
        </w:rPr>
        <w:t>Окно «Регистрация»:</w:t>
      </w:r>
    </w:p>
    <w:p w14:paraId="1762BA4E" w14:textId="77777777" w:rsidR="00B91197" w:rsidRPr="00570E3A" w:rsidRDefault="00B91197" w:rsidP="002622CC">
      <w:pPr>
        <w:pStyle w:val="a4"/>
        <w:numPr>
          <w:ilvl w:val="1"/>
          <w:numId w:val="8"/>
        </w:numPr>
        <w:tabs>
          <w:tab w:val="left" w:pos="1701"/>
        </w:tabs>
        <w:spacing w:after="200" w:line="360" w:lineRule="auto"/>
        <w:ind w:left="0" w:firstLine="851"/>
        <w:jc w:val="both"/>
        <w:rPr>
          <w:sz w:val="28"/>
        </w:rPr>
      </w:pPr>
      <w:r w:rsidRPr="00570E3A">
        <w:rPr>
          <w:sz w:val="28"/>
        </w:rPr>
        <w:lastRenderedPageBreak/>
        <w:t>регистрация пользователей.</w:t>
      </w:r>
    </w:p>
    <w:p w14:paraId="41920805" w14:textId="77777777" w:rsidR="00B91197" w:rsidRPr="00570E3A" w:rsidRDefault="00B91197" w:rsidP="002622CC">
      <w:pPr>
        <w:pStyle w:val="a4"/>
        <w:numPr>
          <w:ilvl w:val="0"/>
          <w:numId w:val="8"/>
        </w:numPr>
        <w:tabs>
          <w:tab w:val="left" w:pos="1701"/>
        </w:tabs>
        <w:spacing w:after="200" w:line="360" w:lineRule="auto"/>
        <w:ind w:left="0" w:firstLine="851"/>
        <w:jc w:val="both"/>
        <w:rPr>
          <w:sz w:val="28"/>
        </w:rPr>
      </w:pPr>
      <w:r w:rsidRPr="00570E3A">
        <w:rPr>
          <w:sz w:val="28"/>
        </w:rPr>
        <w:t>Окно «Главная страница»:</w:t>
      </w:r>
    </w:p>
    <w:p w14:paraId="1A4A7ED0" w14:textId="77777777" w:rsidR="00B91197" w:rsidRPr="00570E3A" w:rsidRDefault="00B91197" w:rsidP="002622CC">
      <w:pPr>
        <w:pStyle w:val="a4"/>
        <w:numPr>
          <w:ilvl w:val="1"/>
          <w:numId w:val="8"/>
        </w:numPr>
        <w:tabs>
          <w:tab w:val="left" w:pos="1701"/>
        </w:tabs>
        <w:spacing w:after="200" w:line="360" w:lineRule="auto"/>
        <w:ind w:left="0" w:firstLine="851"/>
        <w:jc w:val="both"/>
        <w:rPr>
          <w:sz w:val="28"/>
        </w:rPr>
      </w:pPr>
      <w:r w:rsidRPr="00570E3A">
        <w:rPr>
          <w:sz w:val="28"/>
        </w:rPr>
        <w:t>Информация о заказах;</w:t>
      </w:r>
    </w:p>
    <w:p w14:paraId="36EFA09E" w14:textId="77777777" w:rsidR="00B91197" w:rsidRPr="00570E3A" w:rsidRDefault="00B91197" w:rsidP="002622CC">
      <w:pPr>
        <w:pStyle w:val="a4"/>
        <w:numPr>
          <w:ilvl w:val="0"/>
          <w:numId w:val="8"/>
        </w:numPr>
        <w:tabs>
          <w:tab w:val="left" w:pos="1701"/>
        </w:tabs>
        <w:spacing w:after="200" w:line="360" w:lineRule="auto"/>
        <w:ind w:left="0" w:firstLine="851"/>
        <w:jc w:val="both"/>
        <w:rPr>
          <w:sz w:val="28"/>
        </w:rPr>
      </w:pPr>
      <w:r w:rsidRPr="00570E3A">
        <w:rPr>
          <w:sz w:val="28"/>
        </w:rPr>
        <w:t>Окно «Услуги»:</w:t>
      </w:r>
    </w:p>
    <w:p w14:paraId="21F1A9F0" w14:textId="77777777" w:rsidR="00B91197" w:rsidRPr="00570E3A" w:rsidRDefault="00B91197" w:rsidP="002622CC">
      <w:pPr>
        <w:pStyle w:val="a4"/>
        <w:numPr>
          <w:ilvl w:val="1"/>
          <w:numId w:val="8"/>
        </w:numPr>
        <w:tabs>
          <w:tab w:val="left" w:pos="1701"/>
        </w:tabs>
        <w:spacing w:after="200" w:line="360" w:lineRule="auto"/>
        <w:ind w:left="0" w:firstLine="851"/>
        <w:jc w:val="both"/>
        <w:rPr>
          <w:sz w:val="28"/>
        </w:rPr>
      </w:pPr>
      <w:r w:rsidRPr="00570E3A">
        <w:rPr>
          <w:sz w:val="28"/>
        </w:rPr>
        <w:t>Таблица «Услуги»:</w:t>
      </w:r>
    </w:p>
    <w:p w14:paraId="4F111C2D" w14:textId="77777777" w:rsidR="00B91197" w:rsidRPr="00570E3A" w:rsidRDefault="00B91197" w:rsidP="002622CC">
      <w:pPr>
        <w:pStyle w:val="a4"/>
        <w:numPr>
          <w:ilvl w:val="2"/>
          <w:numId w:val="8"/>
        </w:numPr>
        <w:tabs>
          <w:tab w:val="left" w:pos="1701"/>
        </w:tabs>
        <w:spacing w:after="200" w:line="360" w:lineRule="auto"/>
        <w:ind w:left="0" w:firstLine="851"/>
        <w:jc w:val="both"/>
        <w:rPr>
          <w:sz w:val="28"/>
        </w:rPr>
      </w:pPr>
      <w:r w:rsidRPr="00570E3A">
        <w:rPr>
          <w:sz w:val="28"/>
        </w:rPr>
        <w:t>добавление наименований;</w:t>
      </w:r>
    </w:p>
    <w:p w14:paraId="5E72C8D5" w14:textId="77777777" w:rsidR="00B91197" w:rsidRPr="00570E3A" w:rsidRDefault="00B91197" w:rsidP="002622CC">
      <w:pPr>
        <w:pStyle w:val="a4"/>
        <w:numPr>
          <w:ilvl w:val="2"/>
          <w:numId w:val="8"/>
        </w:numPr>
        <w:tabs>
          <w:tab w:val="left" w:pos="1701"/>
        </w:tabs>
        <w:spacing w:after="200" w:line="360" w:lineRule="auto"/>
        <w:ind w:left="0" w:firstLine="851"/>
        <w:jc w:val="both"/>
        <w:rPr>
          <w:sz w:val="28"/>
        </w:rPr>
      </w:pPr>
      <w:r w:rsidRPr="00570E3A">
        <w:rPr>
          <w:sz w:val="28"/>
        </w:rPr>
        <w:t>удаление наименований;</w:t>
      </w:r>
    </w:p>
    <w:p w14:paraId="748F6F17" w14:textId="77777777" w:rsidR="00B91197" w:rsidRPr="00570E3A" w:rsidRDefault="00B91197" w:rsidP="002622CC">
      <w:pPr>
        <w:pStyle w:val="a4"/>
        <w:numPr>
          <w:ilvl w:val="2"/>
          <w:numId w:val="8"/>
        </w:numPr>
        <w:tabs>
          <w:tab w:val="left" w:pos="1701"/>
        </w:tabs>
        <w:spacing w:after="200" w:line="360" w:lineRule="auto"/>
        <w:ind w:left="0" w:firstLine="851"/>
        <w:jc w:val="both"/>
        <w:rPr>
          <w:sz w:val="28"/>
        </w:rPr>
      </w:pPr>
      <w:r w:rsidRPr="00570E3A">
        <w:rPr>
          <w:sz w:val="28"/>
        </w:rPr>
        <w:t>редактирование данных.</w:t>
      </w:r>
    </w:p>
    <w:p w14:paraId="3DA5ABC8" w14:textId="77777777" w:rsidR="00B91197" w:rsidRPr="00570E3A" w:rsidRDefault="00B91197" w:rsidP="002622CC">
      <w:pPr>
        <w:pStyle w:val="a4"/>
        <w:numPr>
          <w:ilvl w:val="1"/>
          <w:numId w:val="8"/>
        </w:numPr>
        <w:tabs>
          <w:tab w:val="left" w:pos="1701"/>
        </w:tabs>
        <w:spacing w:after="200" w:line="360" w:lineRule="auto"/>
        <w:ind w:left="0" w:firstLine="851"/>
        <w:jc w:val="both"/>
        <w:rPr>
          <w:sz w:val="28"/>
        </w:rPr>
      </w:pPr>
      <w:r w:rsidRPr="00570E3A">
        <w:rPr>
          <w:sz w:val="28"/>
        </w:rPr>
        <w:t>Окно «Пользователи»:</w:t>
      </w:r>
    </w:p>
    <w:p w14:paraId="17BBFD30" w14:textId="77777777" w:rsidR="00B91197" w:rsidRPr="00570E3A" w:rsidRDefault="00B91197" w:rsidP="002622CC">
      <w:pPr>
        <w:pStyle w:val="a4"/>
        <w:numPr>
          <w:ilvl w:val="2"/>
          <w:numId w:val="8"/>
        </w:numPr>
        <w:tabs>
          <w:tab w:val="left" w:pos="1701"/>
        </w:tabs>
        <w:spacing w:after="200" w:line="360" w:lineRule="auto"/>
        <w:ind w:left="0" w:firstLine="851"/>
        <w:jc w:val="both"/>
        <w:rPr>
          <w:sz w:val="28"/>
        </w:rPr>
      </w:pPr>
      <w:r w:rsidRPr="00570E3A">
        <w:rPr>
          <w:sz w:val="28"/>
        </w:rPr>
        <w:t>добавление пользователей;</w:t>
      </w:r>
    </w:p>
    <w:p w14:paraId="21ECD2A3" w14:textId="77777777" w:rsidR="00B91197" w:rsidRPr="00570E3A" w:rsidRDefault="00B91197" w:rsidP="002622CC">
      <w:pPr>
        <w:pStyle w:val="a4"/>
        <w:numPr>
          <w:ilvl w:val="2"/>
          <w:numId w:val="8"/>
        </w:numPr>
        <w:tabs>
          <w:tab w:val="left" w:pos="1701"/>
        </w:tabs>
        <w:spacing w:after="200" w:line="360" w:lineRule="auto"/>
        <w:ind w:left="0" w:firstLine="851"/>
        <w:jc w:val="both"/>
        <w:rPr>
          <w:sz w:val="28"/>
        </w:rPr>
      </w:pPr>
      <w:r w:rsidRPr="00570E3A">
        <w:rPr>
          <w:sz w:val="28"/>
        </w:rPr>
        <w:t>удаление пользователей;</w:t>
      </w:r>
    </w:p>
    <w:p w14:paraId="15597389" w14:textId="77777777" w:rsidR="00B91197" w:rsidRPr="00570E3A" w:rsidRDefault="00B91197" w:rsidP="002622CC">
      <w:pPr>
        <w:pStyle w:val="a4"/>
        <w:numPr>
          <w:ilvl w:val="2"/>
          <w:numId w:val="8"/>
        </w:numPr>
        <w:tabs>
          <w:tab w:val="left" w:pos="1701"/>
        </w:tabs>
        <w:spacing w:after="200" w:line="360" w:lineRule="auto"/>
        <w:ind w:left="0" w:firstLine="851"/>
        <w:jc w:val="both"/>
        <w:rPr>
          <w:sz w:val="28"/>
        </w:rPr>
      </w:pPr>
      <w:r w:rsidRPr="00570E3A">
        <w:rPr>
          <w:sz w:val="28"/>
        </w:rPr>
        <w:t>редактирование данных пользователей.</w:t>
      </w:r>
    </w:p>
    <w:p w14:paraId="23B20AB7" w14:textId="77777777" w:rsidR="00B91197" w:rsidRPr="00570E3A" w:rsidRDefault="00B91197" w:rsidP="002622CC">
      <w:pPr>
        <w:pStyle w:val="a4"/>
        <w:numPr>
          <w:ilvl w:val="1"/>
          <w:numId w:val="8"/>
        </w:numPr>
        <w:tabs>
          <w:tab w:val="left" w:pos="1701"/>
        </w:tabs>
        <w:spacing w:after="200" w:line="360" w:lineRule="auto"/>
        <w:ind w:left="0" w:firstLine="851"/>
        <w:jc w:val="both"/>
        <w:rPr>
          <w:sz w:val="28"/>
        </w:rPr>
      </w:pPr>
      <w:r w:rsidRPr="00570E3A">
        <w:rPr>
          <w:sz w:val="28"/>
        </w:rPr>
        <w:t>Окно «Сотрудники»:</w:t>
      </w:r>
    </w:p>
    <w:p w14:paraId="0051CDF3" w14:textId="77777777" w:rsidR="00B91197" w:rsidRPr="00570E3A" w:rsidRDefault="00B91197" w:rsidP="002622CC">
      <w:pPr>
        <w:pStyle w:val="a4"/>
        <w:numPr>
          <w:ilvl w:val="2"/>
          <w:numId w:val="8"/>
        </w:numPr>
        <w:tabs>
          <w:tab w:val="left" w:pos="1701"/>
        </w:tabs>
        <w:spacing w:after="200" w:line="360" w:lineRule="auto"/>
        <w:ind w:left="0" w:firstLine="851"/>
        <w:jc w:val="both"/>
        <w:rPr>
          <w:sz w:val="28"/>
        </w:rPr>
      </w:pPr>
      <w:r w:rsidRPr="00570E3A">
        <w:rPr>
          <w:sz w:val="28"/>
        </w:rPr>
        <w:t>добавление сотрудников;</w:t>
      </w:r>
    </w:p>
    <w:p w14:paraId="5D5690FB" w14:textId="77777777" w:rsidR="00B91197" w:rsidRPr="00570E3A" w:rsidRDefault="00B91197" w:rsidP="002622CC">
      <w:pPr>
        <w:pStyle w:val="a4"/>
        <w:numPr>
          <w:ilvl w:val="2"/>
          <w:numId w:val="8"/>
        </w:numPr>
        <w:tabs>
          <w:tab w:val="left" w:pos="1701"/>
        </w:tabs>
        <w:spacing w:after="200" w:line="360" w:lineRule="auto"/>
        <w:ind w:left="0" w:firstLine="851"/>
        <w:jc w:val="both"/>
        <w:rPr>
          <w:sz w:val="28"/>
        </w:rPr>
      </w:pPr>
      <w:r w:rsidRPr="00570E3A">
        <w:rPr>
          <w:sz w:val="28"/>
        </w:rPr>
        <w:t>удаление сотрудников;</w:t>
      </w:r>
    </w:p>
    <w:p w14:paraId="5D04E5BE" w14:textId="77777777" w:rsidR="00B91197" w:rsidRPr="00570E3A" w:rsidRDefault="00B91197" w:rsidP="002622CC">
      <w:pPr>
        <w:pStyle w:val="a4"/>
        <w:numPr>
          <w:ilvl w:val="2"/>
          <w:numId w:val="8"/>
        </w:numPr>
        <w:tabs>
          <w:tab w:val="left" w:pos="1701"/>
        </w:tabs>
        <w:spacing w:after="200" w:line="360" w:lineRule="auto"/>
        <w:ind w:left="0" w:firstLine="851"/>
        <w:jc w:val="both"/>
        <w:rPr>
          <w:sz w:val="28"/>
        </w:rPr>
      </w:pPr>
      <w:r w:rsidRPr="00570E3A">
        <w:rPr>
          <w:sz w:val="28"/>
        </w:rPr>
        <w:t>редактирование данных.</w:t>
      </w:r>
    </w:p>
    <w:p w14:paraId="1FEE9C37" w14:textId="77777777" w:rsidR="00B91197" w:rsidRPr="005D4A03" w:rsidRDefault="00B91197" w:rsidP="00D931DF">
      <w:pPr>
        <w:spacing w:line="360" w:lineRule="auto"/>
        <w:ind w:firstLine="851"/>
        <w:rPr>
          <w:b/>
          <w:sz w:val="28"/>
        </w:rPr>
      </w:pPr>
      <w:bookmarkStart w:id="91" w:name="_Toc468536182"/>
      <w:bookmarkStart w:id="92" w:name="_Toc468630630"/>
      <w:bookmarkStart w:id="93" w:name="_Toc468630796"/>
      <w:bookmarkStart w:id="94" w:name="_Toc468631111"/>
      <w:bookmarkStart w:id="95" w:name="_Toc530743596"/>
      <w:bookmarkStart w:id="96" w:name="_Toc531000147"/>
      <w:bookmarkStart w:id="97" w:name="_Toc532431892"/>
      <w:bookmarkStart w:id="98" w:name="_Toc532432131"/>
      <w:bookmarkStart w:id="99" w:name="_Toc103870184"/>
      <w:r w:rsidRPr="00856BFE">
        <w:rPr>
          <w:b/>
          <w:sz w:val="28"/>
        </w:rPr>
        <w:t>4.2 Требования к надежности</w:t>
      </w:r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r w:rsidRPr="005D4A03">
        <w:rPr>
          <w:b/>
          <w:sz w:val="28"/>
        </w:rPr>
        <w:t xml:space="preserve"> </w:t>
      </w:r>
    </w:p>
    <w:p w14:paraId="1FEBBCEE" w14:textId="77777777" w:rsidR="00B91197" w:rsidRPr="00570E3A" w:rsidRDefault="00B91197" w:rsidP="002622CC">
      <w:pPr>
        <w:spacing w:after="360" w:line="360" w:lineRule="auto"/>
        <w:ind w:firstLine="851"/>
        <w:jc w:val="both"/>
        <w:rPr>
          <w:sz w:val="28"/>
          <w:szCs w:val="28"/>
        </w:rPr>
      </w:pPr>
      <w:r w:rsidRPr="00570E3A">
        <w:rPr>
          <w:sz w:val="28"/>
          <w:szCs w:val="28"/>
        </w:rPr>
        <w:t>Для обеспечения надежности необходимо проверять корректность получаемых данных и реализовать валидность полей. Входные данные поступают в виде значений c клавиатуры. Эти значения отображаются в отдельных полях таблицы.</w:t>
      </w:r>
    </w:p>
    <w:p w14:paraId="31BBACDC" w14:textId="77777777" w:rsidR="00B91197" w:rsidRPr="00856BFE" w:rsidRDefault="00B91197" w:rsidP="00D931DF">
      <w:pPr>
        <w:spacing w:line="360" w:lineRule="auto"/>
        <w:ind w:firstLine="851"/>
        <w:rPr>
          <w:b/>
          <w:sz w:val="28"/>
        </w:rPr>
      </w:pPr>
      <w:bookmarkStart w:id="100" w:name="_Toc103870185"/>
      <w:r w:rsidRPr="00856BFE">
        <w:rPr>
          <w:b/>
          <w:sz w:val="28"/>
        </w:rPr>
        <w:t>4.3 Требования к безопасности</w:t>
      </w:r>
      <w:bookmarkEnd w:id="100"/>
    </w:p>
    <w:p w14:paraId="07E348D2" w14:textId="77777777" w:rsidR="00B91197" w:rsidRPr="00570E3A" w:rsidRDefault="00B91197" w:rsidP="002622CC">
      <w:pPr>
        <w:spacing w:after="360" w:line="360" w:lineRule="auto"/>
        <w:ind w:firstLine="851"/>
        <w:jc w:val="both"/>
        <w:rPr>
          <w:sz w:val="28"/>
          <w:szCs w:val="28"/>
        </w:rPr>
      </w:pPr>
      <w:r w:rsidRPr="00570E3A">
        <w:rPr>
          <w:sz w:val="28"/>
          <w:szCs w:val="28"/>
        </w:rPr>
        <w:t>Для обеспечения безопасности в информационной системе, необходимо реализовать разграничение прав доступа.</w:t>
      </w:r>
    </w:p>
    <w:p w14:paraId="356D4C0C" w14:textId="77777777" w:rsidR="00B91197" w:rsidRPr="00856BFE" w:rsidRDefault="00B91197" w:rsidP="00D931DF">
      <w:pPr>
        <w:spacing w:line="360" w:lineRule="auto"/>
        <w:ind w:firstLine="851"/>
        <w:rPr>
          <w:b/>
          <w:sz w:val="28"/>
        </w:rPr>
      </w:pPr>
      <w:bookmarkStart w:id="101" w:name="_Toc468536183"/>
      <w:bookmarkStart w:id="102" w:name="_Toc468630631"/>
      <w:bookmarkStart w:id="103" w:name="_Toc468630797"/>
      <w:bookmarkStart w:id="104" w:name="_Toc468631112"/>
      <w:bookmarkStart w:id="105" w:name="_Toc530743597"/>
      <w:bookmarkStart w:id="106" w:name="_Toc531000148"/>
      <w:bookmarkStart w:id="107" w:name="_Toc532431893"/>
      <w:bookmarkStart w:id="108" w:name="_Toc532432132"/>
      <w:bookmarkStart w:id="109" w:name="_Toc103870186"/>
      <w:r w:rsidRPr="00856BFE">
        <w:rPr>
          <w:b/>
          <w:sz w:val="28"/>
        </w:rPr>
        <w:t xml:space="preserve">4.4 </w:t>
      </w:r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r w:rsidRPr="00856BFE">
        <w:rPr>
          <w:b/>
          <w:sz w:val="28"/>
        </w:rPr>
        <w:t>Требования к эксплуатации, техническому обслуживанию, ремонту и</w:t>
      </w:r>
      <w:bookmarkEnd w:id="109"/>
    </w:p>
    <w:p w14:paraId="3D0B4532" w14:textId="77777777" w:rsidR="00B91197" w:rsidRPr="00856BFE" w:rsidRDefault="00B91197" w:rsidP="00D931DF">
      <w:pPr>
        <w:spacing w:line="360" w:lineRule="auto"/>
        <w:ind w:firstLine="851"/>
        <w:rPr>
          <w:b/>
          <w:sz w:val="28"/>
        </w:rPr>
      </w:pPr>
      <w:bookmarkStart w:id="110" w:name="_Toc103870187"/>
      <w:r w:rsidRPr="00856BFE">
        <w:rPr>
          <w:b/>
          <w:sz w:val="28"/>
        </w:rPr>
        <w:t>хранению компонентов системы</w:t>
      </w:r>
      <w:bookmarkEnd w:id="110"/>
    </w:p>
    <w:p w14:paraId="746A6B06" w14:textId="77777777" w:rsidR="00B91197" w:rsidRPr="00570E3A" w:rsidRDefault="00B91197" w:rsidP="002622CC">
      <w:pPr>
        <w:spacing w:line="360" w:lineRule="auto"/>
        <w:ind w:firstLine="851"/>
        <w:jc w:val="both"/>
        <w:rPr>
          <w:sz w:val="28"/>
          <w:szCs w:val="28"/>
        </w:rPr>
      </w:pPr>
      <w:r w:rsidRPr="00570E3A">
        <w:rPr>
          <w:sz w:val="28"/>
          <w:szCs w:val="28"/>
        </w:rPr>
        <w:t>Минимальные системные требования для сервера:</w:t>
      </w:r>
    </w:p>
    <w:p w14:paraId="3198B98B" w14:textId="77777777" w:rsidR="00B91197" w:rsidRPr="00570E3A" w:rsidRDefault="00B91197" w:rsidP="002622CC">
      <w:pPr>
        <w:numPr>
          <w:ilvl w:val="0"/>
          <w:numId w:val="7"/>
        </w:numPr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 w:rsidRPr="00570E3A">
        <w:rPr>
          <w:sz w:val="28"/>
          <w:szCs w:val="28"/>
        </w:rPr>
        <w:lastRenderedPageBreak/>
        <w:t>Процессор</w:t>
      </w:r>
      <w:r w:rsidRPr="00570E3A">
        <w:rPr>
          <w:sz w:val="28"/>
          <w:szCs w:val="28"/>
          <w:lang w:val="en-US"/>
        </w:rPr>
        <w:t>: Intel Pentium 4 2.0Ghz / AMD XP 2200+;</w:t>
      </w:r>
    </w:p>
    <w:p w14:paraId="4B12E6C8" w14:textId="77777777" w:rsidR="00B91197" w:rsidRPr="00570E3A" w:rsidRDefault="00B91197" w:rsidP="002622CC">
      <w:pPr>
        <w:numPr>
          <w:ilvl w:val="0"/>
          <w:numId w:val="7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70E3A">
        <w:rPr>
          <w:sz w:val="28"/>
          <w:szCs w:val="28"/>
        </w:rPr>
        <w:t>Оперативная память: 512 Мб;</w:t>
      </w:r>
    </w:p>
    <w:p w14:paraId="2F2C65F7" w14:textId="77777777" w:rsidR="00B91197" w:rsidRPr="00570E3A" w:rsidRDefault="00B91197" w:rsidP="002622CC">
      <w:pPr>
        <w:numPr>
          <w:ilvl w:val="0"/>
          <w:numId w:val="7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70E3A">
        <w:rPr>
          <w:sz w:val="28"/>
          <w:szCs w:val="28"/>
        </w:rPr>
        <w:t>Жёсткий диск: 150мб;</w:t>
      </w:r>
    </w:p>
    <w:p w14:paraId="5550905E" w14:textId="77777777" w:rsidR="00B91197" w:rsidRPr="00570E3A" w:rsidRDefault="00B91197" w:rsidP="002622CC">
      <w:pPr>
        <w:numPr>
          <w:ilvl w:val="0"/>
          <w:numId w:val="7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70E3A">
        <w:rPr>
          <w:sz w:val="28"/>
          <w:szCs w:val="28"/>
        </w:rPr>
        <w:t xml:space="preserve">Операционная система: </w:t>
      </w:r>
      <w:proofErr w:type="spellStart"/>
      <w:r w:rsidRPr="00570E3A">
        <w:rPr>
          <w:sz w:val="28"/>
          <w:szCs w:val="28"/>
        </w:rPr>
        <w:t>Windows</w:t>
      </w:r>
      <w:proofErr w:type="spellEnd"/>
      <w:r w:rsidRPr="00570E3A">
        <w:rPr>
          <w:sz w:val="28"/>
          <w:szCs w:val="28"/>
        </w:rPr>
        <w:t xml:space="preserve"> 7/8/10.</w:t>
      </w:r>
    </w:p>
    <w:p w14:paraId="0EBF459C" w14:textId="77777777" w:rsidR="00B91197" w:rsidRPr="00570E3A" w:rsidRDefault="00B91197" w:rsidP="002622CC">
      <w:pPr>
        <w:numPr>
          <w:ilvl w:val="0"/>
          <w:numId w:val="7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70E3A">
        <w:rPr>
          <w:sz w:val="28"/>
          <w:szCs w:val="28"/>
        </w:rPr>
        <w:t xml:space="preserve">Версия </w:t>
      </w:r>
      <w:proofErr w:type="spellStart"/>
      <w:r w:rsidRPr="00570E3A">
        <w:rPr>
          <w:sz w:val="28"/>
          <w:szCs w:val="28"/>
        </w:rPr>
        <w:t>MySQL</w:t>
      </w:r>
      <w:proofErr w:type="spellEnd"/>
      <w:r w:rsidRPr="00570E3A">
        <w:rPr>
          <w:sz w:val="28"/>
          <w:szCs w:val="28"/>
        </w:rPr>
        <w:t xml:space="preserve"> 5.0 и выше;</w:t>
      </w:r>
    </w:p>
    <w:p w14:paraId="199F9952" w14:textId="77777777" w:rsidR="00B91197" w:rsidRPr="00570E3A" w:rsidRDefault="00B91197" w:rsidP="002622CC">
      <w:pPr>
        <w:spacing w:line="360" w:lineRule="auto"/>
        <w:ind w:firstLine="851"/>
        <w:jc w:val="both"/>
        <w:rPr>
          <w:sz w:val="28"/>
          <w:szCs w:val="28"/>
        </w:rPr>
      </w:pPr>
      <w:r w:rsidRPr="00570E3A">
        <w:rPr>
          <w:sz w:val="28"/>
          <w:szCs w:val="28"/>
        </w:rPr>
        <w:t>Минимальные системные требования для рабочей станции:</w:t>
      </w:r>
    </w:p>
    <w:p w14:paraId="1AC9A2C0" w14:textId="77777777" w:rsidR="00B91197" w:rsidRPr="00570E3A" w:rsidRDefault="00B91197" w:rsidP="002622CC">
      <w:pPr>
        <w:pStyle w:val="a4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lang w:val="en-US"/>
        </w:rPr>
      </w:pPr>
      <w:r w:rsidRPr="00570E3A">
        <w:rPr>
          <w:sz w:val="28"/>
        </w:rPr>
        <w:t>Процессор</w:t>
      </w:r>
      <w:r w:rsidRPr="00570E3A">
        <w:rPr>
          <w:sz w:val="28"/>
          <w:lang w:val="en-US"/>
        </w:rPr>
        <w:t>: Intel Pentium 4 2.0Ghz / AMD XP 2200+;</w:t>
      </w:r>
    </w:p>
    <w:p w14:paraId="44756FEC" w14:textId="77777777" w:rsidR="00B91197" w:rsidRPr="00570E3A" w:rsidRDefault="00B91197" w:rsidP="002622CC">
      <w:pPr>
        <w:pStyle w:val="a4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</w:rPr>
      </w:pPr>
      <w:r w:rsidRPr="00570E3A">
        <w:rPr>
          <w:sz w:val="28"/>
        </w:rPr>
        <w:t>Оперативная память: 512 Мб;</w:t>
      </w:r>
    </w:p>
    <w:p w14:paraId="68539835" w14:textId="77777777" w:rsidR="00B91197" w:rsidRPr="00570E3A" w:rsidRDefault="00B91197" w:rsidP="002622CC">
      <w:pPr>
        <w:pStyle w:val="a4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</w:rPr>
      </w:pPr>
      <w:r w:rsidRPr="00570E3A">
        <w:rPr>
          <w:sz w:val="28"/>
        </w:rPr>
        <w:t>Жёсткий диск: 150мб;</w:t>
      </w:r>
    </w:p>
    <w:p w14:paraId="6A032389" w14:textId="77777777" w:rsidR="00B91197" w:rsidRPr="00570E3A" w:rsidRDefault="00B91197" w:rsidP="002622CC">
      <w:pPr>
        <w:pStyle w:val="a4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</w:rPr>
      </w:pPr>
      <w:r w:rsidRPr="00570E3A">
        <w:rPr>
          <w:sz w:val="28"/>
        </w:rPr>
        <w:t xml:space="preserve">Операционная система: </w:t>
      </w:r>
      <w:proofErr w:type="spellStart"/>
      <w:r w:rsidRPr="00570E3A">
        <w:rPr>
          <w:sz w:val="28"/>
        </w:rPr>
        <w:t>Windows</w:t>
      </w:r>
      <w:proofErr w:type="spellEnd"/>
      <w:r w:rsidRPr="00570E3A">
        <w:rPr>
          <w:sz w:val="28"/>
        </w:rPr>
        <w:t xml:space="preserve"> 7/8/10.</w:t>
      </w:r>
    </w:p>
    <w:p w14:paraId="15772965" w14:textId="09AFC591" w:rsidR="00B91197" w:rsidRDefault="00B91197" w:rsidP="002622CC">
      <w:pPr>
        <w:spacing w:after="160" w:line="360" w:lineRule="auto"/>
      </w:pPr>
    </w:p>
    <w:p w14:paraId="177BCD61" w14:textId="77777777" w:rsidR="00B91197" w:rsidRPr="00856BFE" w:rsidRDefault="00B91197" w:rsidP="00D931DF">
      <w:pPr>
        <w:spacing w:line="360" w:lineRule="auto"/>
        <w:ind w:firstLine="851"/>
        <w:rPr>
          <w:b/>
          <w:sz w:val="28"/>
        </w:rPr>
      </w:pPr>
      <w:r w:rsidRPr="00856BFE">
        <w:rPr>
          <w:b/>
          <w:sz w:val="28"/>
        </w:rPr>
        <w:t>5 Состав и содержание работ по созданию системы</w:t>
      </w:r>
    </w:p>
    <w:p w14:paraId="6A86E947" w14:textId="6F889568" w:rsidR="005955E7" w:rsidRDefault="00B91197" w:rsidP="002622CC">
      <w:pPr>
        <w:spacing w:after="240" w:line="360" w:lineRule="auto"/>
        <w:ind w:firstLine="708"/>
        <w:jc w:val="both"/>
        <w:rPr>
          <w:sz w:val="28"/>
          <w:szCs w:val="28"/>
        </w:rPr>
      </w:pPr>
      <w:r w:rsidRPr="005B022D">
        <w:rPr>
          <w:sz w:val="28"/>
          <w:szCs w:val="28"/>
        </w:rPr>
        <w:t xml:space="preserve">В </w:t>
      </w:r>
      <w:r w:rsidRPr="00FF5E1F">
        <w:rPr>
          <w:sz w:val="28"/>
          <w:szCs w:val="28"/>
        </w:rPr>
        <w:t xml:space="preserve">таблице </w:t>
      </w:r>
      <w:r w:rsidR="00FF5E1F">
        <w:rPr>
          <w:sz w:val="28"/>
          <w:szCs w:val="28"/>
        </w:rPr>
        <w:t>16</w:t>
      </w:r>
      <w:r w:rsidRPr="005B022D">
        <w:rPr>
          <w:sz w:val="28"/>
          <w:szCs w:val="28"/>
        </w:rPr>
        <w:t xml:space="preserve"> представлены плановые сроки начала и окончания работы по созданию</w:t>
      </w:r>
      <w:r w:rsidR="005955E7">
        <w:rPr>
          <w:sz w:val="28"/>
          <w:szCs w:val="28"/>
        </w:rPr>
        <w:t>.</w:t>
      </w:r>
    </w:p>
    <w:p w14:paraId="2587B692" w14:textId="77777777" w:rsidR="005955E7" w:rsidRDefault="005955E7" w:rsidP="002622CC">
      <w:pPr>
        <w:spacing w:after="240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814C411" w14:textId="2F6C2AB6" w:rsidR="00B91197" w:rsidRPr="005B022D" w:rsidRDefault="00B91197" w:rsidP="002622CC">
      <w:pPr>
        <w:spacing w:before="240" w:line="360" w:lineRule="auto"/>
        <w:ind w:left="-567" w:firstLine="567"/>
        <w:jc w:val="both"/>
        <w:rPr>
          <w:sz w:val="28"/>
          <w:szCs w:val="28"/>
        </w:rPr>
      </w:pPr>
      <w:r w:rsidRPr="00FF5E1F">
        <w:rPr>
          <w:sz w:val="28"/>
          <w:szCs w:val="28"/>
        </w:rPr>
        <w:lastRenderedPageBreak/>
        <w:t xml:space="preserve">Таблица </w:t>
      </w:r>
      <w:r w:rsidR="000A5A2D" w:rsidRPr="00FF5E1F">
        <w:rPr>
          <w:sz w:val="28"/>
          <w:szCs w:val="28"/>
          <w:lang w:val="en-US"/>
        </w:rPr>
        <w:t>1</w:t>
      </w:r>
      <w:r w:rsidR="003709E4" w:rsidRPr="00FF5E1F">
        <w:rPr>
          <w:sz w:val="28"/>
          <w:szCs w:val="28"/>
          <w:lang w:val="en-US"/>
        </w:rPr>
        <w:t>6</w:t>
      </w:r>
      <w:r w:rsidRPr="00FF5E1F">
        <w:rPr>
          <w:sz w:val="28"/>
          <w:szCs w:val="28"/>
        </w:rPr>
        <w:t xml:space="preserve"> </w:t>
      </w:r>
      <w:r w:rsidRPr="005B022D">
        <w:rPr>
          <w:sz w:val="28"/>
          <w:szCs w:val="28"/>
        </w:rPr>
        <w:t>– Этапы выполнения разработки</w:t>
      </w:r>
    </w:p>
    <w:tbl>
      <w:tblPr>
        <w:tblW w:w="1006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663"/>
        <w:gridCol w:w="1700"/>
        <w:gridCol w:w="1702"/>
      </w:tblGrid>
      <w:tr w:rsidR="005B022D" w:rsidRPr="005B022D" w14:paraId="53A75214" w14:textId="77777777" w:rsidTr="00971B98">
        <w:tc>
          <w:tcPr>
            <w:tcW w:w="666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B29CB6" w14:textId="77777777" w:rsidR="005B022D" w:rsidRPr="005B022D" w:rsidRDefault="005B022D" w:rsidP="002622CC">
            <w:pPr>
              <w:tabs>
                <w:tab w:val="left" w:pos="1500"/>
              </w:tabs>
              <w:spacing w:line="360" w:lineRule="auto"/>
              <w:jc w:val="center"/>
              <w:rPr>
                <w:rFonts w:eastAsia="Calibri"/>
                <w:sz w:val="28"/>
                <w:szCs w:val="28"/>
              </w:rPr>
            </w:pPr>
            <w:r w:rsidRPr="005B022D">
              <w:rPr>
                <w:rFonts w:eastAsia="Calibri"/>
                <w:sz w:val="28"/>
                <w:szCs w:val="28"/>
              </w:rPr>
              <w:t>Наименование этапов разработки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32D878" w14:textId="77777777" w:rsidR="005B022D" w:rsidRPr="005B022D" w:rsidRDefault="005B022D" w:rsidP="002622CC">
            <w:pPr>
              <w:tabs>
                <w:tab w:val="left" w:pos="1500"/>
              </w:tabs>
              <w:spacing w:line="360" w:lineRule="auto"/>
              <w:jc w:val="center"/>
              <w:rPr>
                <w:rFonts w:eastAsia="Calibri"/>
                <w:sz w:val="28"/>
                <w:szCs w:val="28"/>
              </w:rPr>
            </w:pPr>
            <w:r w:rsidRPr="005B022D">
              <w:rPr>
                <w:rFonts w:eastAsia="Calibri"/>
                <w:sz w:val="28"/>
                <w:szCs w:val="28"/>
              </w:rPr>
              <w:t>Срок</w:t>
            </w:r>
          </w:p>
        </w:tc>
      </w:tr>
      <w:tr w:rsidR="005B022D" w:rsidRPr="005B022D" w14:paraId="24665833" w14:textId="77777777" w:rsidTr="00971B98">
        <w:tc>
          <w:tcPr>
            <w:tcW w:w="666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04A4FA" w14:textId="77777777" w:rsidR="005B022D" w:rsidRPr="005B022D" w:rsidRDefault="005B022D" w:rsidP="002622CC">
            <w:pPr>
              <w:spacing w:line="360" w:lineRule="auto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1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39F140" w14:textId="77777777" w:rsidR="005B022D" w:rsidRPr="005B022D" w:rsidRDefault="005B022D" w:rsidP="002622CC">
            <w:pPr>
              <w:tabs>
                <w:tab w:val="left" w:pos="1500"/>
              </w:tabs>
              <w:spacing w:line="360" w:lineRule="auto"/>
              <w:jc w:val="center"/>
              <w:rPr>
                <w:rFonts w:eastAsia="Calibri"/>
                <w:sz w:val="28"/>
                <w:szCs w:val="28"/>
                <w:highlight w:val="yellow"/>
              </w:rPr>
            </w:pPr>
            <w:r w:rsidRPr="005B022D">
              <w:rPr>
                <w:sz w:val="28"/>
                <w:szCs w:val="28"/>
              </w:rPr>
              <w:t>Начало выполнения</w:t>
            </w:r>
          </w:p>
        </w:tc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E8E356" w14:textId="77777777" w:rsidR="005B022D" w:rsidRPr="005B022D" w:rsidRDefault="005B022D" w:rsidP="002622CC">
            <w:pPr>
              <w:tabs>
                <w:tab w:val="left" w:pos="1500"/>
              </w:tabs>
              <w:spacing w:line="360" w:lineRule="auto"/>
              <w:jc w:val="center"/>
              <w:rPr>
                <w:rFonts w:eastAsia="Calibri"/>
                <w:sz w:val="28"/>
                <w:szCs w:val="28"/>
                <w:highlight w:val="yellow"/>
              </w:rPr>
            </w:pPr>
            <w:r w:rsidRPr="005B022D">
              <w:rPr>
                <w:sz w:val="28"/>
                <w:szCs w:val="28"/>
              </w:rPr>
              <w:t>Окончание выполнения</w:t>
            </w:r>
          </w:p>
        </w:tc>
      </w:tr>
      <w:tr w:rsidR="005B022D" w:rsidRPr="005B022D" w14:paraId="79FB16E6" w14:textId="77777777" w:rsidTr="00971B98"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525D0B" w14:textId="77777777" w:rsidR="005B022D" w:rsidRPr="005B022D" w:rsidRDefault="005B022D" w:rsidP="002622CC">
            <w:pPr>
              <w:tabs>
                <w:tab w:val="left" w:pos="1500"/>
              </w:tabs>
              <w:spacing w:line="360" w:lineRule="auto"/>
              <w:rPr>
                <w:rFonts w:eastAsia="Calibri"/>
                <w:sz w:val="28"/>
                <w:szCs w:val="28"/>
              </w:rPr>
            </w:pPr>
            <w:r w:rsidRPr="005B022D">
              <w:rPr>
                <w:sz w:val="28"/>
                <w:szCs w:val="28"/>
              </w:rPr>
              <w:t>Предпроектное исследование предметной области (постановка цели, задач, описание области применения, исследование предметной области)</w:t>
            </w:r>
          </w:p>
        </w:tc>
        <w:tc>
          <w:tcPr>
            <w:tcW w:w="1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C83188" w14:textId="77777777" w:rsidR="005B022D" w:rsidRPr="005B022D" w:rsidRDefault="005B022D" w:rsidP="002622CC">
            <w:pPr>
              <w:tabs>
                <w:tab w:val="left" w:pos="1500"/>
              </w:tabs>
              <w:spacing w:line="360" w:lineRule="auto"/>
              <w:jc w:val="center"/>
              <w:rPr>
                <w:rFonts w:eastAsia="Calibri"/>
                <w:sz w:val="28"/>
                <w:szCs w:val="28"/>
              </w:rPr>
            </w:pPr>
            <w:r w:rsidRPr="005B022D">
              <w:rPr>
                <w:rFonts w:eastAsia="Calibri"/>
                <w:sz w:val="28"/>
                <w:szCs w:val="28"/>
              </w:rPr>
              <w:t>15.09.22</w:t>
            </w:r>
          </w:p>
        </w:tc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113A2" w14:textId="77777777" w:rsidR="005B022D" w:rsidRPr="005B022D" w:rsidRDefault="005B022D" w:rsidP="002622CC">
            <w:pPr>
              <w:tabs>
                <w:tab w:val="left" w:pos="1500"/>
              </w:tabs>
              <w:spacing w:line="360" w:lineRule="auto"/>
              <w:jc w:val="center"/>
              <w:rPr>
                <w:rFonts w:eastAsia="Calibri"/>
                <w:sz w:val="28"/>
                <w:szCs w:val="28"/>
                <w:lang w:val="en-US"/>
              </w:rPr>
            </w:pPr>
            <w:r w:rsidRPr="005B022D">
              <w:rPr>
                <w:sz w:val="28"/>
                <w:szCs w:val="28"/>
              </w:rPr>
              <w:t>21.09.22</w:t>
            </w:r>
          </w:p>
        </w:tc>
      </w:tr>
      <w:tr w:rsidR="005B022D" w:rsidRPr="005B022D" w14:paraId="53679F67" w14:textId="77777777" w:rsidTr="00971B98"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AA68DF" w14:textId="77777777" w:rsidR="005B022D" w:rsidRPr="005B022D" w:rsidRDefault="005B022D" w:rsidP="002622CC">
            <w:pPr>
              <w:tabs>
                <w:tab w:val="left" w:pos="1500"/>
              </w:tabs>
              <w:spacing w:line="360" w:lineRule="auto"/>
              <w:rPr>
                <w:rFonts w:eastAsia="Calibri"/>
                <w:sz w:val="28"/>
                <w:szCs w:val="28"/>
              </w:rPr>
            </w:pPr>
            <w:r w:rsidRPr="005B022D">
              <w:rPr>
                <w:sz w:val="28"/>
                <w:szCs w:val="28"/>
              </w:rPr>
              <w:t>Разработка технического задания (выбор архитектуры программного обеспечения, выбор типа пользовательского интерфейса, выбор языка и среды программирования)</w:t>
            </w:r>
          </w:p>
        </w:tc>
        <w:tc>
          <w:tcPr>
            <w:tcW w:w="1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85FB78" w14:textId="77777777" w:rsidR="005B022D" w:rsidRPr="005B022D" w:rsidRDefault="005B022D" w:rsidP="002622CC">
            <w:pPr>
              <w:tabs>
                <w:tab w:val="left" w:pos="1500"/>
              </w:tabs>
              <w:spacing w:line="360" w:lineRule="auto"/>
              <w:jc w:val="center"/>
              <w:rPr>
                <w:rFonts w:eastAsia="Calibri"/>
                <w:sz w:val="28"/>
                <w:szCs w:val="28"/>
              </w:rPr>
            </w:pPr>
            <w:r w:rsidRPr="005B022D">
              <w:rPr>
                <w:rFonts w:eastAsia="Calibri"/>
                <w:sz w:val="28"/>
                <w:szCs w:val="28"/>
              </w:rPr>
              <w:t>22.09.22</w:t>
            </w:r>
          </w:p>
        </w:tc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0CF6DE" w14:textId="77777777" w:rsidR="005B022D" w:rsidRPr="005B022D" w:rsidRDefault="005B022D" w:rsidP="002622CC">
            <w:pPr>
              <w:tabs>
                <w:tab w:val="left" w:pos="1500"/>
              </w:tabs>
              <w:spacing w:line="360" w:lineRule="auto"/>
              <w:jc w:val="center"/>
              <w:rPr>
                <w:rFonts w:eastAsia="Calibri"/>
                <w:sz w:val="28"/>
                <w:szCs w:val="28"/>
                <w:lang w:val="en-US"/>
              </w:rPr>
            </w:pPr>
            <w:r w:rsidRPr="005B022D">
              <w:rPr>
                <w:sz w:val="28"/>
                <w:szCs w:val="28"/>
              </w:rPr>
              <w:t>26.09.22</w:t>
            </w:r>
          </w:p>
        </w:tc>
      </w:tr>
      <w:tr w:rsidR="005B022D" w:rsidRPr="005B022D" w14:paraId="751B95E7" w14:textId="77777777" w:rsidTr="00971B98"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5B1CE4" w14:textId="77777777" w:rsidR="005B022D" w:rsidRPr="005B022D" w:rsidRDefault="005B022D" w:rsidP="002622CC">
            <w:pPr>
              <w:spacing w:line="360" w:lineRule="auto"/>
              <w:rPr>
                <w:rFonts w:eastAsia="Calibri"/>
                <w:sz w:val="28"/>
                <w:szCs w:val="28"/>
              </w:rPr>
            </w:pPr>
            <w:r w:rsidRPr="005B022D">
              <w:rPr>
                <w:sz w:val="28"/>
                <w:szCs w:val="28"/>
              </w:rPr>
              <w:t>Проектирование программного обеспечения (разработка структурной и функциональной схемы ПО, проектирование базы данных (инфологическое, ER-модель, физическая модель)</w:t>
            </w:r>
          </w:p>
        </w:tc>
        <w:tc>
          <w:tcPr>
            <w:tcW w:w="1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7034F0" w14:textId="77777777" w:rsidR="005B022D" w:rsidRPr="005B022D" w:rsidRDefault="005B022D" w:rsidP="002622CC">
            <w:pPr>
              <w:tabs>
                <w:tab w:val="left" w:pos="1500"/>
              </w:tabs>
              <w:spacing w:line="360" w:lineRule="auto"/>
              <w:jc w:val="center"/>
              <w:rPr>
                <w:rFonts w:eastAsia="Calibri"/>
                <w:sz w:val="28"/>
                <w:szCs w:val="28"/>
              </w:rPr>
            </w:pPr>
            <w:r w:rsidRPr="005B022D">
              <w:rPr>
                <w:rFonts w:eastAsia="Calibri"/>
                <w:sz w:val="28"/>
                <w:szCs w:val="28"/>
              </w:rPr>
              <w:t>27.09.22</w:t>
            </w:r>
          </w:p>
        </w:tc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ABBA6C" w14:textId="77777777" w:rsidR="005B022D" w:rsidRPr="005B022D" w:rsidRDefault="005B022D" w:rsidP="002622CC">
            <w:pPr>
              <w:tabs>
                <w:tab w:val="left" w:pos="1500"/>
              </w:tabs>
              <w:spacing w:line="360" w:lineRule="auto"/>
              <w:jc w:val="center"/>
              <w:rPr>
                <w:rFonts w:eastAsia="Calibri"/>
                <w:sz w:val="28"/>
                <w:szCs w:val="28"/>
                <w:lang w:val="en-US"/>
              </w:rPr>
            </w:pPr>
            <w:r w:rsidRPr="005B022D">
              <w:rPr>
                <w:sz w:val="28"/>
                <w:szCs w:val="28"/>
              </w:rPr>
              <w:t>25.10.22</w:t>
            </w:r>
          </w:p>
        </w:tc>
      </w:tr>
      <w:tr w:rsidR="005B022D" w:rsidRPr="005B022D" w14:paraId="300EEBA5" w14:textId="77777777" w:rsidTr="00971B98"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52A280" w14:textId="77777777" w:rsidR="005B022D" w:rsidRPr="005B022D" w:rsidRDefault="005B022D" w:rsidP="002622CC">
            <w:pPr>
              <w:tabs>
                <w:tab w:val="left" w:pos="1500"/>
              </w:tabs>
              <w:spacing w:line="360" w:lineRule="auto"/>
              <w:rPr>
                <w:rFonts w:eastAsia="Calibri"/>
                <w:sz w:val="28"/>
                <w:szCs w:val="28"/>
              </w:rPr>
            </w:pPr>
            <w:r w:rsidRPr="005B022D">
              <w:rPr>
                <w:sz w:val="28"/>
                <w:szCs w:val="28"/>
              </w:rPr>
              <w:t>Разработка (программирование) и отладка программного продукта</w:t>
            </w:r>
          </w:p>
        </w:tc>
        <w:tc>
          <w:tcPr>
            <w:tcW w:w="1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30CB6A" w14:textId="77777777" w:rsidR="005B022D" w:rsidRPr="005B022D" w:rsidRDefault="005B022D" w:rsidP="002622CC">
            <w:pPr>
              <w:tabs>
                <w:tab w:val="left" w:pos="1500"/>
              </w:tabs>
              <w:spacing w:line="360" w:lineRule="auto"/>
              <w:jc w:val="center"/>
              <w:rPr>
                <w:rFonts w:eastAsia="Calibri"/>
                <w:sz w:val="28"/>
                <w:szCs w:val="28"/>
              </w:rPr>
            </w:pPr>
            <w:r w:rsidRPr="005B022D">
              <w:rPr>
                <w:rFonts w:eastAsia="Calibri"/>
                <w:sz w:val="28"/>
                <w:szCs w:val="28"/>
              </w:rPr>
              <w:t>26.10.22</w:t>
            </w:r>
          </w:p>
        </w:tc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F85CDB" w14:textId="77777777" w:rsidR="005B022D" w:rsidRPr="005B022D" w:rsidRDefault="005B022D" w:rsidP="002622CC">
            <w:pPr>
              <w:tabs>
                <w:tab w:val="left" w:pos="1500"/>
              </w:tabs>
              <w:spacing w:line="360" w:lineRule="auto"/>
              <w:jc w:val="center"/>
              <w:rPr>
                <w:rFonts w:eastAsia="Calibri"/>
                <w:sz w:val="28"/>
                <w:szCs w:val="28"/>
                <w:lang w:val="en-US"/>
              </w:rPr>
            </w:pPr>
            <w:r w:rsidRPr="005B022D">
              <w:rPr>
                <w:sz w:val="28"/>
                <w:szCs w:val="28"/>
              </w:rPr>
              <w:t>28.11.22</w:t>
            </w:r>
          </w:p>
        </w:tc>
      </w:tr>
      <w:tr w:rsidR="005B022D" w:rsidRPr="005B022D" w14:paraId="778758DB" w14:textId="77777777" w:rsidTr="00971B98"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72D840" w14:textId="77777777" w:rsidR="005B022D" w:rsidRPr="005B022D" w:rsidRDefault="005B022D" w:rsidP="002622CC">
            <w:pPr>
              <w:tabs>
                <w:tab w:val="left" w:pos="1500"/>
              </w:tabs>
              <w:spacing w:line="360" w:lineRule="auto"/>
              <w:rPr>
                <w:rFonts w:eastAsia="Calibri"/>
                <w:sz w:val="28"/>
                <w:szCs w:val="28"/>
              </w:rPr>
            </w:pPr>
            <w:r w:rsidRPr="005B022D">
              <w:rPr>
                <w:sz w:val="28"/>
                <w:szCs w:val="28"/>
              </w:rPr>
              <w:t>Составление программной документации (написание руководства пользователя)</w:t>
            </w:r>
          </w:p>
        </w:tc>
        <w:tc>
          <w:tcPr>
            <w:tcW w:w="1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DEF41B" w14:textId="77777777" w:rsidR="005B022D" w:rsidRPr="005B022D" w:rsidRDefault="005B022D" w:rsidP="002622CC">
            <w:pPr>
              <w:tabs>
                <w:tab w:val="left" w:pos="1500"/>
              </w:tabs>
              <w:spacing w:line="360" w:lineRule="auto"/>
              <w:jc w:val="center"/>
              <w:rPr>
                <w:rFonts w:eastAsia="Calibri"/>
                <w:sz w:val="28"/>
                <w:szCs w:val="28"/>
              </w:rPr>
            </w:pPr>
            <w:r w:rsidRPr="005B022D">
              <w:rPr>
                <w:rFonts w:eastAsia="Calibri"/>
                <w:sz w:val="28"/>
                <w:szCs w:val="28"/>
              </w:rPr>
              <w:t>29.11.22</w:t>
            </w:r>
          </w:p>
        </w:tc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477604" w14:textId="77777777" w:rsidR="005B022D" w:rsidRPr="005B022D" w:rsidRDefault="005B022D" w:rsidP="002622CC">
            <w:pPr>
              <w:tabs>
                <w:tab w:val="left" w:pos="1500"/>
              </w:tabs>
              <w:spacing w:line="360" w:lineRule="auto"/>
              <w:jc w:val="center"/>
              <w:rPr>
                <w:rFonts w:eastAsia="Calibri"/>
                <w:sz w:val="28"/>
                <w:szCs w:val="28"/>
              </w:rPr>
            </w:pPr>
            <w:r w:rsidRPr="005B022D">
              <w:rPr>
                <w:sz w:val="28"/>
                <w:szCs w:val="28"/>
              </w:rPr>
              <w:t>06.12.22</w:t>
            </w:r>
          </w:p>
        </w:tc>
      </w:tr>
    </w:tbl>
    <w:p w14:paraId="1E68CEDC" w14:textId="77777777" w:rsidR="00027937" w:rsidRDefault="00027937" w:rsidP="002622CC">
      <w:pPr>
        <w:spacing w:line="360" w:lineRule="auto"/>
      </w:pPr>
    </w:p>
    <w:p w14:paraId="35D486CB" w14:textId="77777777" w:rsidR="00027937" w:rsidRDefault="00027937" w:rsidP="002622CC">
      <w:pPr>
        <w:spacing w:after="160" w:line="360" w:lineRule="auto"/>
      </w:pPr>
      <w:r>
        <w:br w:type="page"/>
      </w:r>
    </w:p>
    <w:p w14:paraId="3543EE6B" w14:textId="77777777" w:rsidR="00027937" w:rsidRDefault="00027937" w:rsidP="002622CC">
      <w:pPr>
        <w:pStyle w:val="a8"/>
        <w:ind w:firstLine="0"/>
        <w:jc w:val="center"/>
        <w:rPr>
          <w:shd w:val="clear" w:color="auto" w:fill="FFFFFF"/>
          <w:lang w:val="en-US"/>
        </w:rPr>
      </w:pPr>
      <w:bookmarkStart w:id="111" w:name="_Toc90228337"/>
      <w:bookmarkStart w:id="112" w:name="_Toc121075495"/>
      <w:bookmarkStart w:id="113" w:name="_Toc121078299"/>
      <w:bookmarkStart w:id="114" w:name="_Toc121248108"/>
      <w:r w:rsidRPr="0001166B">
        <w:rPr>
          <w:shd w:val="clear" w:color="auto" w:fill="FFFFFF"/>
        </w:rPr>
        <w:lastRenderedPageBreak/>
        <w:t xml:space="preserve">Приложение Б – Листинг </w:t>
      </w:r>
      <w:bookmarkEnd w:id="111"/>
      <w:proofErr w:type="spellStart"/>
      <w:r w:rsidR="004F2D7C">
        <w:rPr>
          <w:shd w:val="clear" w:color="auto" w:fill="FFFFFF"/>
          <w:lang w:val="en-US"/>
        </w:rPr>
        <w:t>roles.php</w:t>
      </w:r>
      <w:bookmarkEnd w:id="112"/>
      <w:bookmarkEnd w:id="113"/>
      <w:bookmarkEnd w:id="114"/>
      <w:proofErr w:type="spellEnd"/>
    </w:p>
    <w:p w14:paraId="0A1E3C17" w14:textId="77777777" w:rsidR="004F3F16" w:rsidRPr="00B84D36" w:rsidRDefault="00B84D36" w:rsidP="002622CC">
      <w:pPr>
        <w:spacing w:line="360" w:lineRule="auto"/>
        <w:rPr>
          <w:lang w:val="en-US"/>
        </w:rPr>
      </w:pPr>
      <w:r w:rsidRPr="00FE380F">
        <w:rPr>
          <w:rFonts w:eastAsiaTheme="minorHAnsi"/>
          <w:sz w:val="28"/>
          <w:shd w:val="clear" w:color="auto" w:fill="FFFFFF"/>
          <w:lang w:val="en-US"/>
        </w:rPr>
        <w:t>&lt;?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php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br/>
        <w:t>require('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db.php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');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>class roles extends DB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>{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public function login($request)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{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$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req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 xml:space="preserve"> = 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json_decode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($request);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$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last_name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 xml:space="preserve"> = $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req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-&gt;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last_name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;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$name = $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req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-&gt;name;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$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father_name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 xml:space="preserve"> = $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req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-&gt;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father_name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;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$password = $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req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-&gt;password;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$connect = $this-&gt;connect();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$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sql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 xml:space="preserve"> = $connect-&gt;prepare('SELECT * from users where 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last_name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=: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last_name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 xml:space="preserve"> and name=:name and 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father_name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=: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father_name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 xml:space="preserve"> and password=:pass');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$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sql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-&gt;execute([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    '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last_name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' =&gt; $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last_name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,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    'name' =&gt; $name,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    '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father_name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' =&gt; $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father_name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,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    'pass' =&gt; $password,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]);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$data = $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sql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-&gt;fetch(PDO::</w:t>
      </w:r>
      <w:r w:rsidRPr="00FE380F">
        <w:rPr>
          <w:rFonts w:eastAsiaTheme="minorHAnsi"/>
          <w:i/>
          <w:iCs/>
          <w:sz w:val="28"/>
          <w:shd w:val="clear" w:color="auto" w:fill="FFFFFF"/>
          <w:lang w:val="en-US"/>
        </w:rPr>
        <w:t>FETCH_OBJ</w:t>
      </w:r>
      <w:r w:rsidRPr="00FE380F">
        <w:rPr>
          <w:rFonts w:eastAsiaTheme="minorHAnsi"/>
          <w:sz w:val="28"/>
          <w:shd w:val="clear" w:color="auto" w:fill="FFFFFF"/>
          <w:lang w:val="en-US"/>
        </w:rPr>
        <w:t>);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if ($data) {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    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session_start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();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    $_SESSION['user'] = (object)[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        '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last_name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' =&gt; $data-&gt;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last_name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,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        'name' =&gt; $data-&gt;name,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        '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father_name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' =&gt; $data-&gt;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father_name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,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        'role' =&gt; $data-&gt;role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</w:r>
      <w:r w:rsidRPr="00FE380F">
        <w:rPr>
          <w:rFonts w:eastAsiaTheme="minorHAnsi"/>
          <w:sz w:val="28"/>
          <w:shd w:val="clear" w:color="auto" w:fill="FFFFFF"/>
          <w:lang w:val="en-US"/>
        </w:rPr>
        <w:lastRenderedPageBreak/>
        <w:t xml:space="preserve">            ];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}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}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public function registration($request)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{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$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req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 xml:space="preserve"> = 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json_decode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($request);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$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last_name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 xml:space="preserve"> = $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req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-&gt;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last_name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;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$name = $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req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-&gt;name;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$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father_name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 xml:space="preserve"> = $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req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-&gt;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father_name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;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$password = $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req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-&gt;password;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$connect = $this-&gt;connect();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$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sql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 xml:space="preserve"> = $connect-&gt;prepare('SELECT * from users where 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last_name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=: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last_name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 xml:space="preserve"> and name=:name and 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father_name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=: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father_name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 xml:space="preserve"> and password=:pass');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$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sql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-&gt;execute(array(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    '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last_name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' =&gt; $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last_name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,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    'name' =&gt; $name,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    '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father_name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' =&gt; $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father_name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,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    "pass" =&gt; $password,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));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$data = $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sql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-&gt;fetch(PDO::</w:t>
      </w:r>
      <w:r w:rsidRPr="00FE380F">
        <w:rPr>
          <w:rFonts w:eastAsiaTheme="minorHAnsi"/>
          <w:i/>
          <w:iCs/>
          <w:sz w:val="28"/>
          <w:shd w:val="clear" w:color="auto" w:fill="FFFFFF"/>
          <w:lang w:val="en-US"/>
        </w:rPr>
        <w:t>FETCH_OBJ</w:t>
      </w:r>
      <w:r w:rsidRPr="00FE380F">
        <w:rPr>
          <w:rFonts w:eastAsiaTheme="minorHAnsi"/>
          <w:sz w:val="28"/>
          <w:shd w:val="clear" w:color="auto" w:fill="FFFFFF"/>
          <w:lang w:val="en-US"/>
        </w:rPr>
        <w:t>);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if ($data) {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    return 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json_encode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([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        'message' =&gt; "</w:t>
      </w:r>
      <w:r w:rsidRPr="00FE380F">
        <w:rPr>
          <w:rFonts w:eastAsiaTheme="minorHAnsi"/>
          <w:sz w:val="28"/>
          <w:shd w:val="clear" w:color="auto" w:fill="FFFFFF"/>
        </w:rPr>
        <w:t>Такой</w:t>
      </w:r>
      <w:r w:rsidRPr="00FE380F">
        <w:rPr>
          <w:rFonts w:eastAsiaTheme="minorHAnsi"/>
          <w:sz w:val="28"/>
          <w:shd w:val="clear" w:color="auto" w:fill="FFFFFF"/>
          <w:lang w:val="en-US"/>
        </w:rPr>
        <w:t xml:space="preserve"> </w:t>
      </w:r>
      <w:r w:rsidRPr="00FE380F">
        <w:rPr>
          <w:rFonts w:eastAsiaTheme="minorHAnsi"/>
          <w:sz w:val="28"/>
          <w:shd w:val="clear" w:color="auto" w:fill="FFFFFF"/>
        </w:rPr>
        <w:t>пользователь</w:t>
      </w:r>
      <w:r w:rsidRPr="00FE380F">
        <w:rPr>
          <w:rFonts w:eastAsiaTheme="minorHAnsi"/>
          <w:sz w:val="28"/>
          <w:shd w:val="clear" w:color="auto" w:fill="FFFFFF"/>
          <w:lang w:val="en-US"/>
        </w:rPr>
        <w:t xml:space="preserve"> </w:t>
      </w:r>
      <w:r w:rsidRPr="00FE380F">
        <w:rPr>
          <w:rFonts w:eastAsiaTheme="minorHAnsi"/>
          <w:sz w:val="28"/>
          <w:shd w:val="clear" w:color="auto" w:fill="FFFFFF"/>
        </w:rPr>
        <w:t>существует</w:t>
      </w:r>
      <w:r w:rsidRPr="00FE380F">
        <w:rPr>
          <w:rFonts w:eastAsiaTheme="minorHAnsi"/>
          <w:sz w:val="28"/>
          <w:shd w:val="clear" w:color="auto" w:fill="FFFFFF"/>
          <w:lang w:val="en-US"/>
        </w:rPr>
        <w:t>"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    ]);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}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$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req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 xml:space="preserve"> = 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json_decode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($request);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$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last_name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 xml:space="preserve"> = $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req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-&gt;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last_name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;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$name = $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req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-&gt;name;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$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father_name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 xml:space="preserve"> = $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req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-&gt;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father_name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;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</w:r>
      <w:r w:rsidRPr="00FE380F">
        <w:rPr>
          <w:rFonts w:eastAsiaTheme="minorHAnsi"/>
          <w:sz w:val="28"/>
          <w:shd w:val="clear" w:color="auto" w:fill="FFFFFF"/>
          <w:lang w:val="en-US"/>
        </w:rPr>
        <w:lastRenderedPageBreak/>
        <w:t xml:space="preserve">        $connect = $this-&gt;connect();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$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sql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 xml:space="preserve"> = $connect-&gt;prepare('SELECT * from customers where 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last_name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=: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last_name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 xml:space="preserve"> and name=:name and 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father_name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=: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father_name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');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$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sql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-&gt;execute(array(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    '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last_name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' =&gt; $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last_name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,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    'name' =&gt; $name,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    '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father_name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' =&gt; $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father_name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,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    ));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$data = $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sql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-&gt;fetch(PDO::</w:t>
      </w:r>
      <w:r w:rsidRPr="00FE380F">
        <w:rPr>
          <w:rFonts w:eastAsiaTheme="minorHAnsi"/>
          <w:i/>
          <w:iCs/>
          <w:sz w:val="28"/>
          <w:shd w:val="clear" w:color="auto" w:fill="FFFFFF"/>
          <w:lang w:val="en-US"/>
        </w:rPr>
        <w:t>FETCH_OBJ</w:t>
      </w:r>
      <w:r w:rsidRPr="00FE380F">
        <w:rPr>
          <w:rFonts w:eastAsiaTheme="minorHAnsi"/>
          <w:sz w:val="28"/>
          <w:shd w:val="clear" w:color="auto" w:fill="FFFFFF"/>
          <w:lang w:val="en-US"/>
        </w:rPr>
        <w:t>);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if ($data) {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    return 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json_encode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([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        'message' =&gt; "</w:t>
      </w:r>
      <w:r w:rsidRPr="00FE380F">
        <w:rPr>
          <w:rFonts w:eastAsiaTheme="minorHAnsi"/>
          <w:sz w:val="28"/>
          <w:shd w:val="clear" w:color="auto" w:fill="FFFFFF"/>
        </w:rPr>
        <w:t>Такой</w:t>
      </w:r>
      <w:r w:rsidRPr="00FE380F">
        <w:rPr>
          <w:rFonts w:eastAsiaTheme="minorHAnsi"/>
          <w:sz w:val="28"/>
          <w:shd w:val="clear" w:color="auto" w:fill="FFFFFF"/>
          <w:lang w:val="en-US"/>
        </w:rPr>
        <w:t xml:space="preserve"> </w:t>
      </w:r>
      <w:r w:rsidRPr="00FE380F">
        <w:rPr>
          <w:rFonts w:eastAsiaTheme="minorHAnsi"/>
          <w:sz w:val="28"/>
          <w:shd w:val="clear" w:color="auto" w:fill="FFFFFF"/>
        </w:rPr>
        <w:t>пользователь</w:t>
      </w:r>
      <w:r w:rsidRPr="00FE380F">
        <w:rPr>
          <w:rFonts w:eastAsiaTheme="minorHAnsi"/>
          <w:sz w:val="28"/>
          <w:shd w:val="clear" w:color="auto" w:fill="FFFFFF"/>
          <w:lang w:val="en-US"/>
        </w:rPr>
        <w:t xml:space="preserve"> </w:t>
      </w:r>
      <w:r w:rsidRPr="00FE380F">
        <w:rPr>
          <w:rFonts w:eastAsiaTheme="minorHAnsi"/>
          <w:sz w:val="28"/>
          <w:shd w:val="clear" w:color="auto" w:fill="FFFFFF"/>
        </w:rPr>
        <w:t>существует</w:t>
      </w:r>
      <w:r w:rsidRPr="00FE380F">
        <w:rPr>
          <w:rFonts w:eastAsiaTheme="minorHAnsi"/>
          <w:sz w:val="28"/>
          <w:shd w:val="clear" w:color="auto" w:fill="FFFFFF"/>
          <w:lang w:val="en-US"/>
        </w:rPr>
        <w:t>"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    ]);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}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$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sql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 xml:space="preserve"> = $connect-&gt;prepare("INSERT INTO users(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last_name,name,father_name,password,role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) values (: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last_name,:name,:father_name,:pass,:role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)");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$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sql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-&gt;execute([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    '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last_name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' =&gt; $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last_name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,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    'name' =&gt; $name,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    '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father_name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' =&gt; $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father_name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,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    "pass" =&gt; $password,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    "role" =&gt; 3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]);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$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sql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 xml:space="preserve"> = $connect-&gt;prepare("INSERT INTO customers (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last_name,name,father_name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) values (:last_name,:name,: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father_name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)");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$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sql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-&gt;execute([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    '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last_name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' =&gt; $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last_name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,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    'name' =&gt; $name,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    '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father_name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' =&gt; $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father_name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,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</w:r>
      <w:r w:rsidRPr="00FE380F">
        <w:rPr>
          <w:rFonts w:eastAsiaTheme="minorHAnsi"/>
          <w:sz w:val="28"/>
          <w:shd w:val="clear" w:color="auto" w:fill="FFFFFF"/>
          <w:lang w:val="en-US"/>
        </w:rPr>
        <w:lastRenderedPageBreak/>
        <w:t xml:space="preserve">        ]);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$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sql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 xml:space="preserve"> = $connect-&gt;prepare('SELECT * from users where 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last_name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=: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last_name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 xml:space="preserve"> and name=:name and 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father_name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=: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father_name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 xml:space="preserve"> and password=:pass');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$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sql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-&gt;execute([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    '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last_name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' =&gt; $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last_name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,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    'name' =&gt; $name,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    '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father_name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' =&gt; $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father_name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,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    "pass" =&gt; $password,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]);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$data = $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sql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-&gt;fetch(PDO::</w:t>
      </w:r>
      <w:r w:rsidRPr="00FE380F">
        <w:rPr>
          <w:rFonts w:eastAsiaTheme="minorHAnsi"/>
          <w:i/>
          <w:iCs/>
          <w:sz w:val="28"/>
          <w:shd w:val="clear" w:color="auto" w:fill="FFFFFF"/>
          <w:lang w:val="en-US"/>
        </w:rPr>
        <w:t>FETCH_OBJ</w:t>
      </w:r>
      <w:r w:rsidRPr="00FE380F">
        <w:rPr>
          <w:rFonts w:eastAsiaTheme="minorHAnsi"/>
          <w:sz w:val="28"/>
          <w:shd w:val="clear" w:color="auto" w:fill="FFFFFF"/>
          <w:lang w:val="en-US"/>
        </w:rPr>
        <w:t>);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if ($data) {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    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session_start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();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    $_SESSION['user'] = (object)[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        '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last_name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' =&gt; $data-&gt;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last_name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,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        'name' =&gt; $data-&gt;name,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        '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father_name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' =&gt; $data-&gt;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father_name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,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        'role' =&gt; $data-&gt;role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    ];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    return 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json_encode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([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        'message' =&gt; '</w:t>
      </w:r>
      <w:r w:rsidRPr="00FE380F">
        <w:rPr>
          <w:rFonts w:eastAsiaTheme="minorHAnsi"/>
          <w:sz w:val="28"/>
          <w:shd w:val="clear" w:color="auto" w:fill="FFFFFF"/>
        </w:rPr>
        <w:t>Пользователь</w:t>
      </w:r>
      <w:r w:rsidRPr="00FE380F">
        <w:rPr>
          <w:rFonts w:eastAsiaTheme="minorHAnsi"/>
          <w:sz w:val="28"/>
          <w:shd w:val="clear" w:color="auto" w:fill="FFFFFF"/>
          <w:lang w:val="en-US"/>
        </w:rPr>
        <w:t xml:space="preserve"> </w:t>
      </w:r>
      <w:r w:rsidRPr="00FE380F">
        <w:rPr>
          <w:rFonts w:eastAsiaTheme="minorHAnsi"/>
          <w:sz w:val="28"/>
          <w:shd w:val="clear" w:color="auto" w:fill="FFFFFF"/>
        </w:rPr>
        <w:t>добавлен</w:t>
      </w:r>
      <w:r w:rsidRPr="00FE380F">
        <w:rPr>
          <w:rFonts w:eastAsiaTheme="minorHAnsi"/>
          <w:sz w:val="28"/>
          <w:shd w:val="clear" w:color="auto" w:fill="FFFFFF"/>
          <w:lang w:val="en-US"/>
        </w:rPr>
        <w:t>'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    ]);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}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$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sql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 xml:space="preserve"> = $connect-&gt;prepare('SELECT * from customers where 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last_name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=: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last_name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 xml:space="preserve"> and name=:name and 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father_name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=: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father_name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');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$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sql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-&gt;execute([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    '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last_name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' =&gt; $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last_name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,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    'name' =&gt; $name,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    '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father_name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' =&gt; $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father_name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,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]);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$data = $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sql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-&gt;fetch(PDO::</w:t>
      </w:r>
      <w:r w:rsidRPr="00FE380F">
        <w:rPr>
          <w:rFonts w:eastAsiaTheme="minorHAnsi"/>
          <w:i/>
          <w:iCs/>
          <w:sz w:val="28"/>
          <w:shd w:val="clear" w:color="auto" w:fill="FFFFFF"/>
          <w:lang w:val="en-US"/>
        </w:rPr>
        <w:t>FETCH_OBJ</w:t>
      </w:r>
      <w:r w:rsidRPr="00FE380F">
        <w:rPr>
          <w:rFonts w:eastAsiaTheme="minorHAnsi"/>
          <w:sz w:val="28"/>
          <w:shd w:val="clear" w:color="auto" w:fill="FFFFFF"/>
          <w:lang w:val="en-US"/>
        </w:rPr>
        <w:t>);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</w:r>
      <w:r w:rsidRPr="00FE380F">
        <w:rPr>
          <w:rFonts w:eastAsiaTheme="minorHAnsi"/>
          <w:sz w:val="28"/>
          <w:shd w:val="clear" w:color="auto" w:fill="FFFFFF"/>
          <w:lang w:val="en-US"/>
        </w:rPr>
        <w:lastRenderedPageBreak/>
        <w:t xml:space="preserve">        if ($data) {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    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session_start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();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    $_SESSION['user'] = (object)[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        '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last_name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' =&gt; $data-&gt;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last_name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,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        'name' =&gt; $data-&gt;name,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        '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father_name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' =&gt; $data-&gt;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father_name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,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    ];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    return </w:t>
      </w:r>
      <w:proofErr w:type="spellStart"/>
      <w:r w:rsidRPr="00FE380F">
        <w:rPr>
          <w:rFonts w:eastAsiaTheme="minorHAnsi"/>
          <w:sz w:val="28"/>
          <w:shd w:val="clear" w:color="auto" w:fill="FFFFFF"/>
          <w:lang w:val="en-US"/>
        </w:rPr>
        <w:t>json_encode</w:t>
      </w:r>
      <w:proofErr w:type="spellEnd"/>
      <w:r w:rsidRPr="00FE380F">
        <w:rPr>
          <w:rFonts w:eastAsiaTheme="minorHAnsi"/>
          <w:sz w:val="28"/>
          <w:shd w:val="clear" w:color="auto" w:fill="FFFFFF"/>
          <w:lang w:val="en-US"/>
        </w:rPr>
        <w:t>([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        'message' =&gt; '</w:t>
      </w:r>
      <w:r w:rsidRPr="00FE380F">
        <w:rPr>
          <w:rFonts w:eastAsiaTheme="minorHAnsi"/>
          <w:sz w:val="28"/>
          <w:shd w:val="clear" w:color="auto" w:fill="FFFFFF"/>
        </w:rPr>
        <w:t>Пользователь</w:t>
      </w:r>
      <w:r w:rsidRPr="00FE380F">
        <w:rPr>
          <w:rFonts w:eastAsiaTheme="minorHAnsi"/>
          <w:sz w:val="28"/>
          <w:shd w:val="clear" w:color="auto" w:fill="FFFFFF"/>
          <w:lang w:val="en-US"/>
        </w:rPr>
        <w:t xml:space="preserve"> </w:t>
      </w:r>
      <w:r w:rsidRPr="00FE380F">
        <w:rPr>
          <w:rFonts w:eastAsiaTheme="minorHAnsi"/>
          <w:sz w:val="28"/>
          <w:shd w:val="clear" w:color="auto" w:fill="FFFFFF"/>
        </w:rPr>
        <w:t>добавлен</w:t>
      </w:r>
      <w:r w:rsidRPr="00FE380F">
        <w:rPr>
          <w:rFonts w:eastAsiaTheme="minorHAnsi"/>
          <w:sz w:val="28"/>
          <w:shd w:val="clear" w:color="auto" w:fill="FFFFFF"/>
          <w:lang w:val="en-US"/>
        </w:rPr>
        <w:t>'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    ]);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 xml:space="preserve">        }    }</w:t>
      </w:r>
      <w:r w:rsidRPr="00FE380F">
        <w:rPr>
          <w:rFonts w:eastAsiaTheme="minorHAnsi"/>
          <w:sz w:val="28"/>
          <w:shd w:val="clear" w:color="auto" w:fill="FFFFFF"/>
          <w:lang w:val="en-US"/>
        </w:rPr>
        <w:br/>
        <w:t>}</w:t>
      </w:r>
    </w:p>
    <w:sectPr w:rsidR="004F3F16" w:rsidRPr="00B84D36" w:rsidSect="00B91197">
      <w:footerReference w:type="default" r:id="rId56"/>
      <w:pgSz w:w="11906" w:h="16838"/>
      <w:pgMar w:top="1134" w:right="424" w:bottom="1134" w:left="1701" w:header="708" w:footer="708" w:gutter="0"/>
      <w:cols w:space="708"/>
      <w:titlePg/>
      <w:docGrid w:linePitch="360"/>
    </w:sectPr>
  </w:body>
</w:document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069C2287" w15:done="0"/>
  <w15:commentEx w15:paraId="4712F2F8" w15:done="0"/>
  <w15:commentEx w15:paraId="424D221F" w15:done="0"/>
  <w15:commentEx w15:paraId="27BB6DB6" w15:done="0"/>
  <w15:commentEx w15:paraId="0DD049E4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069C2287" w16cid:durableId="2739D0E0"/>
  <w16cid:commentId w16cid:paraId="4712F2F8" w16cid:durableId="2739D186"/>
  <w16cid:commentId w16cid:paraId="424D221F" w16cid:durableId="2739D222"/>
  <w16cid:commentId w16cid:paraId="27BB6DB6" w16cid:durableId="2739D1F3"/>
  <w16cid:commentId w16cid:paraId="0DD049E4" w16cid:durableId="2739D26D"/>
</w16cid:commentsId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77141C9" w14:textId="77777777" w:rsidR="00BB7384" w:rsidRDefault="00BB7384" w:rsidP="00B91197">
      <w:r>
        <w:separator/>
      </w:r>
    </w:p>
  </w:endnote>
  <w:endnote w:type="continuationSeparator" w:id="0">
    <w:p w14:paraId="7F4F0168" w14:textId="77777777" w:rsidR="00BB7384" w:rsidRDefault="00BB7384" w:rsidP="00B911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67499954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14:paraId="5A34D523" w14:textId="77777777" w:rsidR="00FF5E1F" w:rsidRPr="00B91197" w:rsidRDefault="00FF5E1F">
        <w:pPr>
          <w:pStyle w:val="ab"/>
          <w:jc w:val="center"/>
          <w:rPr>
            <w:sz w:val="28"/>
            <w:szCs w:val="28"/>
          </w:rPr>
        </w:pPr>
        <w:r w:rsidRPr="00B91197">
          <w:rPr>
            <w:sz w:val="28"/>
            <w:szCs w:val="28"/>
          </w:rPr>
          <w:fldChar w:fldCharType="begin"/>
        </w:r>
        <w:r w:rsidRPr="00B91197">
          <w:rPr>
            <w:sz w:val="28"/>
            <w:szCs w:val="28"/>
          </w:rPr>
          <w:instrText>PAGE   \* MERGEFORMAT</w:instrText>
        </w:r>
        <w:r w:rsidRPr="00B91197">
          <w:rPr>
            <w:sz w:val="28"/>
            <w:szCs w:val="28"/>
          </w:rPr>
          <w:fldChar w:fldCharType="separate"/>
        </w:r>
        <w:r w:rsidR="00B03416">
          <w:rPr>
            <w:noProof/>
            <w:sz w:val="28"/>
            <w:szCs w:val="28"/>
          </w:rPr>
          <w:t>40</w:t>
        </w:r>
        <w:r w:rsidRPr="00B91197">
          <w:rPr>
            <w:sz w:val="28"/>
            <w:szCs w:val="28"/>
          </w:rPr>
          <w:fldChar w:fldCharType="end"/>
        </w:r>
      </w:p>
    </w:sdtContent>
  </w:sdt>
  <w:p w14:paraId="37E187A4" w14:textId="77777777" w:rsidR="00FF5E1F" w:rsidRDefault="00FF5E1F">
    <w:pPr>
      <w:pStyle w:val="a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682E9FF" w14:textId="77777777" w:rsidR="00BB7384" w:rsidRDefault="00BB7384" w:rsidP="00B91197">
      <w:r>
        <w:separator/>
      </w:r>
    </w:p>
  </w:footnote>
  <w:footnote w:type="continuationSeparator" w:id="0">
    <w:p w14:paraId="7D3B3F92" w14:textId="77777777" w:rsidR="00BB7384" w:rsidRDefault="00BB7384" w:rsidP="00B9119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8A647A0"/>
    <w:multiLevelType w:val="hybridMultilevel"/>
    <w:tmpl w:val="1390C886"/>
    <w:lvl w:ilvl="0" w:tplc="3C865B3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EF96216"/>
    <w:multiLevelType w:val="hybridMultilevel"/>
    <w:tmpl w:val="D48A615E"/>
    <w:lvl w:ilvl="0" w:tplc="8A460804">
      <w:numFmt w:val="bullet"/>
      <w:lvlText w:val="-"/>
      <w:lvlJc w:val="left"/>
      <w:pPr>
        <w:ind w:left="435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1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95" w:hanging="360"/>
      </w:pPr>
      <w:rPr>
        <w:rFonts w:ascii="Wingdings" w:hAnsi="Wingdings" w:hint="default"/>
      </w:rPr>
    </w:lvl>
  </w:abstractNum>
  <w:abstractNum w:abstractNumId="2">
    <w:nsid w:val="25B96CE9"/>
    <w:multiLevelType w:val="hybridMultilevel"/>
    <w:tmpl w:val="EAE60294"/>
    <w:lvl w:ilvl="0" w:tplc="4106FB4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>
    <w:nsid w:val="29F85468"/>
    <w:multiLevelType w:val="hybridMultilevel"/>
    <w:tmpl w:val="B918796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BBE43CE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2DC2277"/>
    <w:multiLevelType w:val="hybridMultilevel"/>
    <w:tmpl w:val="C87CDE0C"/>
    <w:lvl w:ilvl="0" w:tplc="5CD2460A">
      <w:start w:val="1"/>
      <w:numFmt w:val="decimal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">
    <w:nsid w:val="45B21378"/>
    <w:multiLevelType w:val="hybridMultilevel"/>
    <w:tmpl w:val="CAF47268"/>
    <w:lvl w:ilvl="0" w:tplc="5CD2460A">
      <w:start w:val="1"/>
      <w:numFmt w:val="decimal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7">
    <w:nsid w:val="53F0703C"/>
    <w:multiLevelType w:val="hybridMultilevel"/>
    <w:tmpl w:val="DE285F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30E6DBD"/>
    <w:multiLevelType w:val="multilevel"/>
    <w:tmpl w:val="00369420"/>
    <w:lvl w:ilvl="0">
      <w:start w:val="1"/>
      <w:numFmt w:val="decimal"/>
      <w:lvlText w:val="%1."/>
      <w:lvlJc w:val="left"/>
      <w:pPr>
        <w:ind w:left="1931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29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29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65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65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011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37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37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731" w:hanging="2160"/>
      </w:pPr>
      <w:rPr>
        <w:rFonts w:hint="default"/>
      </w:rPr>
    </w:lvl>
  </w:abstractNum>
  <w:abstractNum w:abstractNumId="9">
    <w:nsid w:val="6BC10CF9"/>
    <w:multiLevelType w:val="multilevel"/>
    <w:tmpl w:val="C4602E4E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lvlText w:val="%1.%2"/>
      <w:lvlJc w:val="left"/>
      <w:pPr>
        <w:ind w:left="792" w:hanging="432"/>
      </w:pPr>
      <w:rPr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>
    <w:nsid w:val="74D85C7E"/>
    <w:multiLevelType w:val="hybridMultilevel"/>
    <w:tmpl w:val="548E3CF4"/>
    <w:lvl w:ilvl="0" w:tplc="3C865B3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5213BB0"/>
    <w:multiLevelType w:val="hybridMultilevel"/>
    <w:tmpl w:val="08A29A72"/>
    <w:lvl w:ilvl="0" w:tplc="8A460804">
      <w:numFmt w:val="bullet"/>
      <w:lvlText w:val="-"/>
      <w:lvlJc w:val="left"/>
      <w:pPr>
        <w:ind w:left="1286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>
    <w:nsid w:val="7BB77042"/>
    <w:multiLevelType w:val="hybridMultilevel"/>
    <w:tmpl w:val="A1C0BF82"/>
    <w:lvl w:ilvl="0" w:tplc="4106FB4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>
    <w:nsid w:val="7F595A27"/>
    <w:multiLevelType w:val="hybridMultilevel"/>
    <w:tmpl w:val="24AE6D8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>
      <w:start w:val="1"/>
      <w:numFmt w:val="lowerLetter"/>
      <w:lvlText w:val="%2."/>
      <w:lvlJc w:val="left"/>
      <w:pPr>
        <w:ind w:left="2291" w:hanging="360"/>
      </w:pPr>
    </w:lvl>
    <w:lvl w:ilvl="2" w:tplc="0419001B">
      <w:start w:val="1"/>
      <w:numFmt w:val="lowerRoman"/>
      <w:lvlText w:val="%3."/>
      <w:lvlJc w:val="right"/>
      <w:pPr>
        <w:ind w:left="3011" w:hanging="180"/>
      </w:pPr>
    </w:lvl>
    <w:lvl w:ilvl="3" w:tplc="0419000F">
      <w:start w:val="1"/>
      <w:numFmt w:val="decimal"/>
      <w:lvlText w:val="%4."/>
      <w:lvlJc w:val="left"/>
      <w:pPr>
        <w:ind w:left="3731" w:hanging="360"/>
      </w:pPr>
    </w:lvl>
    <w:lvl w:ilvl="4" w:tplc="04190019">
      <w:start w:val="1"/>
      <w:numFmt w:val="lowerLetter"/>
      <w:lvlText w:val="%5."/>
      <w:lvlJc w:val="left"/>
      <w:pPr>
        <w:ind w:left="4451" w:hanging="360"/>
      </w:pPr>
    </w:lvl>
    <w:lvl w:ilvl="5" w:tplc="0419001B">
      <w:start w:val="1"/>
      <w:numFmt w:val="lowerRoman"/>
      <w:lvlText w:val="%6."/>
      <w:lvlJc w:val="right"/>
      <w:pPr>
        <w:ind w:left="5171" w:hanging="180"/>
      </w:pPr>
    </w:lvl>
    <w:lvl w:ilvl="6" w:tplc="0419000F">
      <w:start w:val="1"/>
      <w:numFmt w:val="decimal"/>
      <w:lvlText w:val="%7."/>
      <w:lvlJc w:val="left"/>
      <w:pPr>
        <w:ind w:left="5891" w:hanging="360"/>
      </w:pPr>
    </w:lvl>
    <w:lvl w:ilvl="7" w:tplc="04190019">
      <w:start w:val="1"/>
      <w:numFmt w:val="lowerLetter"/>
      <w:lvlText w:val="%8."/>
      <w:lvlJc w:val="left"/>
      <w:pPr>
        <w:ind w:left="6611" w:hanging="360"/>
      </w:pPr>
    </w:lvl>
    <w:lvl w:ilvl="8" w:tplc="0419001B">
      <w:start w:val="1"/>
      <w:numFmt w:val="lowerRoman"/>
      <w:lvlText w:val="%9."/>
      <w:lvlJc w:val="right"/>
      <w:pPr>
        <w:ind w:left="7331" w:hanging="180"/>
      </w:pPr>
    </w:lvl>
  </w:abstractNum>
  <w:num w:numId="1">
    <w:abstractNumId w:val="12"/>
  </w:num>
  <w:num w:numId="2">
    <w:abstractNumId w:val="1"/>
  </w:num>
  <w:num w:numId="3">
    <w:abstractNumId w:val="11"/>
  </w:num>
  <w:num w:numId="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6"/>
  </w:num>
  <w:num w:numId="8">
    <w:abstractNumId w:val="8"/>
  </w:num>
  <w:num w:numId="9">
    <w:abstractNumId w:val="5"/>
  </w:num>
  <w:num w:numId="10">
    <w:abstractNumId w:val="4"/>
  </w:num>
  <w:num w:numId="11">
    <w:abstractNumId w:val="2"/>
  </w:num>
  <w:num w:numId="12">
    <w:abstractNumId w:val="0"/>
  </w:num>
  <w:num w:numId="13">
    <w:abstractNumId w:val="10"/>
  </w:num>
  <w:num w:numId="14">
    <w:abstractNumId w:val="3"/>
  </w:num>
  <w:num w:numId="15">
    <w:abstractNumId w:val="7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Кудрявцева Марина Анатольевна">
    <w15:presenceInfo w15:providerId="AD" w15:userId="S-1-5-21-1854595148-3297158545-728147359-133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fullPage" w:percent="78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30EE1"/>
    <w:rsid w:val="00025168"/>
    <w:rsid w:val="00027937"/>
    <w:rsid w:val="00027E95"/>
    <w:rsid w:val="00035D4E"/>
    <w:rsid w:val="00047DC7"/>
    <w:rsid w:val="00053BA2"/>
    <w:rsid w:val="00062590"/>
    <w:rsid w:val="00070CA0"/>
    <w:rsid w:val="000A5A2D"/>
    <w:rsid w:val="00145DAA"/>
    <w:rsid w:val="00153ACD"/>
    <w:rsid w:val="00172154"/>
    <w:rsid w:val="00190EC6"/>
    <w:rsid w:val="00191B16"/>
    <w:rsid w:val="001C535E"/>
    <w:rsid w:val="001F5CB4"/>
    <w:rsid w:val="002020A9"/>
    <w:rsid w:val="00241922"/>
    <w:rsid w:val="00243FC3"/>
    <w:rsid w:val="0025786B"/>
    <w:rsid w:val="002622CC"/>
    <w:rsid w:val="00283408"/>
    <w:rsid w:val="002B689A"/>
    <w:rsid w:val="002C0DB0"/>
    <w:rsid w:val="003023BD"/>
    <w:rsid w:val="00314689"/>
    <w:rsid w:val="00345770"/>
    <w:rsid w:val="00346404"/>
    <w:rsid w:val="00353606"/>
    <w:rsid w:val="003568B3"/>
    <w:rsid w:val="00362429"/>
    <w:rsid w:val="00364E47"/>
    <w:rsid w:val="003709E4"/>
    <w:rsid w:val="00396892"/>
    <w:rsid w:val="003C1FCE"/>
    <w:rsid w:val="003F2AC9"/>
    <w:rsid w:val="003F3356"/>
    <w:rsid w:val="003F4D74"/>
    <w:rsid w:val="003F6555"/>
    <w:rsid w:val="004046EA"/>
    <w:rsid w:val="004474AE"/>
    <w:rsid w:val="00454289"/>
    <w:rsid w:val="0047780F"/>
    <w:rsid w:val="00482ADD"/>
    <w:rsid w:val="004837D3"/>
    <w:rsid w:val="004838ED"/>
    <w:rsid w:val="004D70AF"/>
    <w:rsid w:val="004F2D7C"/>
    <w:rsid w:val="004F3F16"/>
    <w:rsid w:val="005044F9"/>
    <w:rsid w:val="00525A95"/>
    <w:rsid w:val="0056135B"/>
    <w:rsid w:val="005656AB"/>
    <w:rsid w:val="00570417"/>
    <w:rsid w:val="00570E3A"/>
    <w:rsid w:val="005955E7"/>
    <w:rsid w:val="005B022D"/>
    <w:rsid w:val="005B67B5"/>
    <w:rsid w:val="005D4A03"/>
    <w:rsid w:val="005D4DCF"/>
    <w:rsid w:val="005F14DF"/>
    <w:rsid w:val="005F2A21"/>
    <w:rsid w:val="006052A5"/>
    <w:rsid w:val="006260B6"/>
    <w:rsid w:val="00646FFF"/>
    <w:rsid w:val="00657803"/>
    <w:rsid w:val="006648BA"/>
    <w:rsid w:val="0068197E"/>
    <w:rsid w:val="006832DC"/>
    <w:rsid w:val="00693405"/>
    <w:rsid w:val="006D2C30"/>
    <w:rsid w:val="006D32A4"/>
    <w:rsid w:val="00712955"/>
    <w:rsid w:val="007274A4"/>
    <w:rsid w:val="0073122B"/>
    <w:rsid w:val="00735EC3"/>
    <w:rsid w:val="00793802"/>
    <w:rsid w:val="007B4FD7"/>
    <w:rsid w:val="007C0CE3"/>
    <w:rsid w:val="007C7D49"/>
    <w:rsid w:val="007E601A"/>
    <w:rsid w:val="007F2635"/>
    <w:rsid w:val="00816209"/>
    <w:rsid w:val="00821743"/>
    <w:rsid w:val="00844360"/>
    <w:rsid w:val="00850AA2"/>
    <w:rsid w:val="00852B69"/>
    <w:rsid w:val="0085528E"/>
    <w:rsid w:val="00856BFE"/>
    <w:rsid w:val="00894EEE"/>
    <w:rsid w:val="008A191D"/>
    <w:rsid w:val="008A4D3F"/>
    <w:rsid w:val="008B6F6C"/>
    <w:rsid w:val="008C7127"/>
    <w:rsid w:val="008D50CF"/>
    <w:rsid w:val="008D6AB2"/>
    <w:rsid w:val="008E2EBF"/>
    <w:rsid w:val="00952047"/>
    <w:rsid w:val="00971B98"/>
    <w:rsid w:val="009C7F18"/>
    <w:rsid w:val="009D668E"/>
    <w:rsid w:val="009F6D2F"/>
    <w:rsid w:val="00A07EFC"/>
    <w:rsid w:val="00A1554D"/>
    <w:rsid w:val="00A21273"/>
    <w:rsid w:val="00A73420"/>
    <w:rsid w:val="00A75A3A"/>
    <w:rsid w:val="00A80B7F"/>
    <w:rsid w:val="00A80F99"/>
    <w:rsid w:val="00A85E39"/>
    <w:rsid w:val="00A95271"/>
    <w:rsid w:val="00AA711E"/>
    <w:rsid w:val="00AB5218"/>
    <w:rsid w:val="00AB5EE1"/>
    <w:rsid w:val="00AC686C"/>
    <w:rsid w:val="00AE22F8"/>
    <w:rsid w:val="00AE2C7F"/>
    <w:rsid w:val="00B03416"/>
    <w:rsid w:val="00B47064"/>
    <w:rsid w:val="00B84D36"/>
    <w:rsid w:val="00B85557"/>
    <w:rsid w:val="00B91197"/>
    <w:rsid w:val="00BB7384"/>
    <w:rsid w:val="00BF4D9B"/>
    <w:rsid w:val="00C30EE1"/>
    <w:rsid w:val="00C32AD3"/>
    <w:rsid w:val="00C57573"/>
    <w:rsid w:val="00C6134D"/>
    <w:rsid w:val="00C8747B"/>
    <w:rsid w:val="00C93417"/>
    <w:rsid w:val="00C96024"/>
    <w:rsid w:val="00CB614D"/>
    <w:rsid w:val="00CE4F0A"/>
    <w:rsid w:val="00CF64F3"/>
    <w:rsid w:val="00D23AD1"/>
    <w:rsid w:val="00D31A47"/>
    <w:rsid w:val="00D346F5"/>
    <w:rsid w:val="00D52727"/>
    <w:rsid w:val="00D53E0E"/>
    <w:rsid w:val="00D7450F"/>
    <w:rsid w:val="00D75094"/>
    <w:rsid w:val="00D865AF"/>
    <w:rsid w:val="00D931DF"/>
    <w:rsid w:val="00DA2F7A"/>
    <w:rsid w:val="00DA341F"/>
    <w:rsid w:val="00DD3D15"/>
    <w:rsid w:val="00DE364E"/>
    <w:rsid w:val="00DF1123"/>
    <w:rsid w:val="00E0513A"/>
    <w:rsid w:val="00E441B0"/>
    <w:rsid w:val="00E914BC"/>
    <w:rsid w:val="00EC2665"/>
    <w:rsid w:val="00ED47A2"/>
    <w:rsid w:val="00F063F3"/>
    <w:rsid w:val="00F11E8F"/>
    <w:rsid w:val="00F302F2"/>
    <w:rsid w:val="00F32D90"/>
    <w:rsid w:val="00F553E5"/>
    <w:rsid w:val="00F55D3C"/>
    <w:rsid w:val="00F82959"/>
    <w:rsid w:val="00FA0462"/>
    <w:rsid w:val="00FC0880"/>
    <w:rsid w:val="00FE05C5"/>
    <w:rsid w:val="00FE0EC1"/>
    <w:rsid w:val="00FE380F"/>
    <w:rsid w:val="00FF5E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FAE7E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30EE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06259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semiHidden/>
    <w:unhideWhenUsed/>
    <w:qFormat/>
    <w:rsid w:val="005F14DF"/>
    <w:pPr>
      <w:keepNext/>
      <w:jc w:val="center"/>
      <w:outlineLvl w:val="1"/>
    </w:pPr>
    <w:rPr>
      <w:color w:val="00000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4F3F16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4F3F16"/>
    <w:pPr>
      <w:spacing w:after="100" w:line="360" w:lineRule="auto"/>
      <w:ind w:firstLine="851"/>
    </w:pPr>
    <w:rPr>
      <w:rFonts w:eastAsiaTheme="minorHAnsi" w:cstheme="minorBidi"/>
      <w:sz w:val="28"/>
      <w:szCs w:val="22"/>
      <w:lang w:eastAsia="en-US"/>
    </w:rPr>
  </w:style>
  <w:style w:type="character" w:customStyle="1" w:styleId="fontstyle01">
    <w:name w:val="fontstyle01"/>
    <w:basedOn w:val="a0"/>
    <w:rsid w:val="004F3F16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12">
    <w:name w:val="Заголовки1 Знак"/>
    <w:link w:val="13"/>
    <w:locked/>
    <w:rsid w:val="008B6F6C"/>
    <w:rPr>
      <w:b/>
      <w:bCs/>
      <w:kern w:val="32"/>
      <w:sz w:val="28"/>
      <w:szCs w:val="28"/>
    </w:rPr>
  </w:style>
  <w:style w:type="paragraph" w:customStyle="1" w:styleId="13">
    <w:name w:val="Заголовки1"/>
    <w:basedOn w:val="a"/>
    <w:link w:val="12"/>
    <w:qFormat/>
    <w:rsid w:val="008B6F6C"/>
    <w:pPr>
      <w:keepNext/>
      <w:spacing w:before="240" w:after="60"/>
      <w:ind w:firstLine="709"/>
      <w:outlineLvl w:val="0"/>
    </w:pPr>
    <w:rPr>
      <w:rFonts w:asciiTheme="minorHAnsi" w:eastAsiaTheme="minorHAnsi" w:hAnsiTheme="minorHAnsi" w:cstheme="minorBidi"/>
      <w:b/>
      <w:bCs/>
      <w:kern w:val="32"/>
      <w:sz w:val="28"/>
      <w:szCs w:val="28"/>
      <w:lang w:eastAsia="en-US"/>
    </w:rPr>
  </w:style>
  <w:style w:type="paragraph" w:styleId="a4">
    <w:name w:val="List Paragraph"/>
    <w:basedOn w:val="a"/>
    <w:uiPriority w:val="34"/>
    <w:qFormat/>
    <w:rsid w:val="008B6F6C"/>
    <w:pPr>
      <w:ind w:left="720"/>
      <w:contextualSpacing/>
    </w:pPr>
  </w:style>
  <w:style w:type="character" w:styleId="a5">
    <w:name w:val="FollowedHyperlink"/>
    <w:basedOn w:val="a0"/>
    <w:uiPriority w:val="99"/>
    <w:semiHidden/>
    <w:unhideWhenUsed/>
    <w:rsid w:val="00525A95"/>
    <w:rPr>
      <w:color w:val="954F72" w:themeColor="followedHyperlink"/>
      <w:u w:val="single"/>
    </w:rPr>
  </w:style>
  <w:style w:type="character" w:customStyle="1" w:styleId="20">
    <w:name w:val="Заголовок 2 Знак"/>
    <w:basedOn w:val="a0"/>
    <w:link w:val="2"/>
    <w:semiHidden/>
    <w:rsid w:val="005F14DF"/>
    <w:rPr>
      <w:rFonts w:ascii="Times New Roman" w:eastAsia="Times New Roman" w:hAnsi="Times New Roman" w:cs="Times New Roman"/>
      <w:color w:val="000000"/>
      <w:sz w:val="24"/>
      <w:szCs w:val="20"/>
      <w:lang w:eastAsia="ru-RU"/>
    </w:rPr>
  </w:style>
  <w:style w:type="table" w:styleId="a6">
    <w:name w:val="Table Grid"/>
    <w:basedOn w:val="a1"/>
    <w:uiPriority w:val="39"/>
    <w:rsid w:val="005F14DF"/>
    <w:pPr>
      <w:spacing w:after="0" w:line="240" w:lineRule="auto"/>
    </w:pPr>
    <w:rPr>
      <w:rFonts w:ascii="Calibri" w:eastAsia="Calibri" w:hAnsi="Calibri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Заголовок 1 Знак"/>
    <w:basedOn w:val="a0"/>
    <w:link w:val="1"/>
    <w:uiPriority w:val="9"/>
    <w:rsid w:val="00062590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a7">
    <w:name w:val="Заголовок раздела Знак"/>
    <w:link w:val="a8"/>
    <w:locked/>
    <w:rsid w:val="00025168"/>
    <w:rPr>
      <w:rFonts w:ascii="Times New Roman" w:hAnsi="Times New Roman" w:cs="Times New Roman"/>
      <w:b/>
      <w:bCs/>
      <w:kern w:val="32"/>
      <w:sz w:val="28"/>
      <w:szCs w:val="28"/>
    </w:rPr>
  </w:style>
  <w:style w:type="paragraph" w:customStyle="1" w:styleId="a8">
    <w:name w:val="Заголовок раздела"/>
    <w:basedOn w:val="a"/>
    <w:link w:val="a7"/>
    <w:qFormat/>
    <w:rsid w:val="00025168"/>
    <w:pPr>
      <w:keepNext/>
      <w:spacing w:before="360" w:after="240" w:line="360" w:lineRule="auto"/>
      <w:ind w:firstLine="851"/>
      <w:outlineLvl w:val="0"/>
    </w:pPr>
    <w:rPr>
      <w:rFonts w:eastAsiaTheme="minorHAnsi"/>
      <w:b/>
      <w:bCs/>
      <w:kern w:val="32"/>
      <w:sz w:val="28"/>
      <w:szCs w:val="28"/>
      <w:lang w:eastAsia="en-US"/>
    </w:rPr>
  </w:style>
  <w:style w:type="table" w:customStyle="1" w:styleId="14">
    <w:name w:val="Сетка таблицы1"/>
    <w:basedOn w:val="a1"/>
    <w:next w:val="a6"/>
    <w:uiPriority w:val="39"/>
    <w:rsid w:val="00025168"/>
    <w:pPr>
      <w:spacing w:after="0" w:line="240" w:lineRule="auto"/>
    </w:pPr>
    <w:rPr>
      <w:rFonts w:ascii="Calibri" w:eastAsia="Calibri" w:hAnsi="Calibri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9">
    <w:name w:val="header"/>
    <w:basedOn w:val="a"/>
    <w:link w:val="aa"/>
    <w:uiPriority w:val="99"/>
    <w:unhideWhenUsed/>
    <w:rsid w:val="00B91197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B91197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footer"/>
    <w:basedOn w:val="a"/>
    <w:link w:val="ac"/>
    <w:uiPriority w:val="99"/>
    <w:unhideWhenUsed/>
    <w:rsid w:val="00B91197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B91197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d">
    <w:name w:val="Balloon Text"/>
    <w:basedOn w:val="a"/>
    <w:link w:val="ae"/>
    <w:uiPriority w:val="99"/>
    <w:semiHidden/>
    <w:unhideWhenUsed/>
    <w:rsid w:val="003F6555"/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uiPriority w:val="99"/>
    <w:semiHidden/>
    <w:rsid w:val="003F6555"/>
    <w:rPr>
      <w:rFonts w:ascii="Tahoma" w:eastAsia="Times New Roman" w:hAnsi="Tahoma" w:cs="Tahoma"/>
      <w:sz w:val="16"/>
      <w:szCs w:val="16"/>
      <w:lang w:eastAsia="ru-RU"/>
    </w:rPr>
  </w:style>
  <w:style w:type="paragraph" w:styleId="af">
    <w:name w:val="TOC Heading"/>
    <w:basedOn w:val="1"/>
    <w:next w:val="a"/>
    <w:uiPriority w:val="39"/>
    <w:unhideWhenUsed/>
    <w:qFormat/>
    <w:rsid w:val="00FE380F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FE380F"/>
    <w:pPr>
      <w:spacing w:after="100"/>
      <w:ind w:left="240"/>
    </w:pPr>
  </w:style>
  <w:style w:type="character" w:styleId="af0">
    <w:name w:val="annotation reference"/>
    <w:basedOn w:val="a0"/>
    <w:uiPriority w:val="99"/>
    <w:semiHidden/>
    <w:unhideWhenUsed/>
    <w:rsid w:val="00353606"/>
    <w:rPr>
      <w:sz w:val="16"/>
      <w:szCs w:val="16"/>
    </w:rPr>
  </w:style>
  <w:style w:type="paragraph" w:styleId="af1">
    <w:name w:val="annotation text"/>
    <w:basedOn w:val="a"/>
    <w:link w:val="af2"/>
    <w:uiPriority w:val="99"/>
    <w:semiHidden/>
    <w:unhideWhenUsed/>
    <w:rsid w:val="00353606"/>
    <w:rPr>
      <w:sz w:val="20"/>
      <w:szCs w:val="20"/>
    </w:rPr>
  </w:style>
  <w:style w:type="character" w:customStyle="1" w:styleId="af2">
    <w:name w:val="Текст примечания Знак"/>
    <w:basedOn w:val="a0"/>
    <w:link w:val="af1"/>
    <w:uiPriority w:val="99"/>
    <w:semiHidden/>
    <w:rsid w:val="00353606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353606"/>
    <w:rPr>
      <w:b/>
      <w:bCs/>
    </w:rPr>
  </w:style>
  <w:style w:type="character" w:customStyle="1" w:styleId="af4">
    <w:name w:val="Тема примечания Знак"/>
    <w:basedOn w:val="af2"/>
    <w:link w:val="af3"/>
    <w:uiPriority w:val="99"/>
    <w:semiHidden/>
    <w:rsid w:val="00353606"/>
    <w:rPr>
      <w:rFonts w:ascii="Times New Roman" w:eastAsia="Times New Roman" w:hAnsi="Times New Roman" w:cs="Times New Roman"/>
      <w:b/>
      <w:bCs/>
      <w:sz w:val="20"/>
      <w:szCs w:val="20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30EE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06259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semiHidden/>
    <w:unhideWhenUsed/>
    <w:qFormat/>
    <w:rsid w:val="005F14DF"/>
    <w:pPr>
      <w:keepNext/>
      <w:jc w:val="center"/>
      <w:outlineLvl w:val="1"/>
    </w:pPr>
    <w:rPr>
      <w:color w:val="00000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4F3F16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4F3F16"/>
    <w:pPr>
      <w:spacing w:after="100" w:line="360" w:lineRule="auto"/>
      <w:ind w:firstLine="851"/>
    </w:pPr>
    <w:rPr>
      <w:rFonts w:eastAsiaTheme="minorHAnsi" w:cstheme="minorBidi"/>
      <w:sz w:val="28"/>
      <w:szCs w:val="22"/>
      <w:lang w:eastAsia="en-US"/>
    </w:rPr>
  </w:style>
  <w:style w:type="character" w:customStyle="1" w:styleId="fontstyle01">
    <w:name w:val="fontstyle01"/>
    <w:basedOn w:val="a0"/>
    <w:rsid w:val="004F3F16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12">
    <w:name w:val="Заголовки1 Знак"/>
    <w:link w:val="13"/>
    <w:locked/>
    <w:rsid w:val="008B6F6C"/>
    <w:rPr>
      <w:b/>
      <w:bCs/>
      <w:kern w:val="32"/>
      <w:sz w:val="28"/>
      <w:szCs w:val="28"/>
    </w:rPr>
  </w:style>
  <w:style w:type="paragraph" w:customStyle="1" w:styleId="13">
    <w:name w:val="Заголовки1"/>
    <w:basedOn w:val="a"/>
    <w:link w:val="12"/>
    <w:qFormat/>
    <w:rsid w:val="008B6F6C"/>
    <w:pPr>
      <w:keepNext/>
      <w:spacing w:before="240" w:after="60"/>
      <w:ind w:firstLine="709"/>
      <w:outlineLvl w:val="0"/>
    </w:pPr>
    <w:rPr>
      <w:rFonts w:asciiTheme="minorHAnsi" w:eastAsiaTheme="minorHAnsi" w:hAnsiTheme="minorHAnsi" w:cstheme="minorBidi"/>
      <w:b/>
      <w:bCs/>
      <w:kern w:val="32"/>
      <w:sz w:val="28"/>
      <w:szCs w:val="28"/>
      <w:lang w:eastAsia="en-US"/>
    </w:rPr>
  </w:style>
  <w:style w:type="paragraph" w:styleId="a4">
    <w:name w:val="List Paragraph"/>
    <w:basedOn w:val="a"/>
    <w:uiPriority w:val="34"/>
    <w:qFormat/>
    <w:rsid w:val="008B6F6C"/>
    <w:pPr>
      <w:ind w:left="720"/>
      <w:contextualSpacing/>
    </w:pPr>
  </w:style>
  <w:style w:type="character" w:styleId="a5">
    <w:name w:val="FollowedHyperlink"/>
    <w:basedOn w:val="a0"/>
    <w:uiPriority w:val="99"/>
    <w:semiHidden/>
    <w:unhideWhenUsed/>
    <w:rsid w:val="00525A95"/>
    <w:rPr>
      <w:color w:val="954F72" w:themeColor="followedHyperlink"/>
      <w:u w:val="single"/>
    </w:rPr>
  </w:style>
  <w:style w:type="character" w:customStyle="1" w:styleId="20">
    <w:name w:val="Заголовок 2 Знак"/>
    <w:basedOn w:val="a0"/>
    <w:link w:val="2"/>
    <w:semiHidden/>
    <w:rsid w:val="005F14DF"/>
    <w:rPr>
      <w:rFonts w:ascii="Times New Roman" w:eastAsia="Times New Roman" w:hAnsi="Times New Roman" w:cs="Times New Roman"/>
      <w:color w:val="000000"/>
      <w:sz w:val="24"/>
      <w:szCs w:val="20"/>
      <w:lang w:eastAsia="ru-RU"/>
    </w:rPr>
  </w:style>
  <w:style w:type="table" w:styleId="a6">
    <w:name w:val="Table Grid"/>
    <w:basedOn w:val="a1"/>
    <w:uiPriority w:val="39"/>
    <w:rsid w:val="005F14DF"/>
    <w:pPr>
      <w:spacing w:after="0" w:line="240" w:lineRule="auto"/>
    </w:pPr>
    <w:rPr>
      <w:rFonts w:ascii="Calibri" w:eastAsia="Calibri" w:hAnsi="Calibri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Заголовок 1 Знак"/>
    <w:basedOn w:val="a0"/>
    <w:link w:val="1"/>
    <w:uiPriority w:val="9"/>
    <w:rsid w:val="00062590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a7">
    <w:name w:val="Заголовок раздела Знак"/>
    <w:link w:val="a8"/>
    <w:locked/>
    <w:rsid w:val="00025168"/>
    <w:rPr>
      <w:rFonts w:ascii="Times New Roman" w:hAnsi="Times New Roman" w:cs="Times New Roman"/>
      <w:b/>
      <w:bCs/>
      <w:kern w:val="32"/>
      <w:sz w:val="28"/>
      <w:szCs w:val="28"/>
    </w:rPr>
  </w:style>
  <w:style w:type="paragraph" w:customStyle="1" w:styleId="a8">
    <w:name w:val="Заголовок раздела"/>
    <w:basedOn w:val="a"/>
    <w:link w:val="a7"/>
    <w:qFormat/>
    <w:rsid w:val="00025168"/>
    <w:pPr>
      <w:keepNext/>
      <w:spacing w:before="360" w:after="240" w:line="360" w:lineRule="auto"/>
      <w:ind w:firstLine="851"/>
      <w:outlineLvl w:val="0"/>
    </w:pPr>
    <w:rPr>
      <w:rFonts w:eastAsiaTheme="minorHAnsi"/>
      <w:b/>
      <w:bCs/>
      <w:kern w:val="32"/>
      <w:sz w:val="28"/>
      <w:szCs w:val="28"/>
      <w:lang w:eastAsia="en-US"/>
    </w:rPr>
  </w:style>
  <w:style w:type="table" w:customStyle="1" w:styleId="14">
    <w:name w:val="Сетка таблицы1"/>
    <w:basedOn w:val="a1"/>
    <w:next w:val="a6"/>
    <w:uiPriority w:val="39"/>
    <w:rsid w:val="00025168"/>
    <w:pPr>
      <w:spacing w:after="0" w:line="240" w:lineRule="auto"/>
    </w:pPr>
    <w:rPr>
      <w:rFonts w:ascii="Calibri" w:eastAsia="Calibri" w:hAnsi="Calibri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9">
    <w:name w:val="header"/>
    <w:basedOn w:val="a"/>
    <w:link w:val="aa"/>
    <w:uiPriority w:val="99"/>
    <w:unhideWhenUsed/>
    <w:rsid w:val="00B91197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B91197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footer"/>
    <w:basedOn w:val="a"/>
    <w:link w:val="ac"/>
    <w:uiPriority w:val="99"/>
    <w:unhideWhenUsed/>
    <w:rsid w:val="00B91197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B91197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d">
    <w:name w:val="Balloon Text"/>
    <w:basedOn w:val="a"/>
    <w:link w:val="ae"/>
    <w:uiPriority w:val="99"/>
    <w:semiHidden/>
    <w:unhideWhenUsed/>
    <w:rsid w:val="003F6555"/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uiPriority w:val="99"/>
    <w:semiHidden/>
    <w:rsid w:val="003F6555"/>
    <w:rPr>
      <w:rFonts w:ascii="Tahoma" w:eastAsia="Times New Roman" w:hAnsi="Tahoma" w:cs="Tahoma"/>
      <w:sz w:val="16"/>
      <w:szCs w:val="16"/>
      <w:lang w:eastAsia="ru-RU"/>
    </w:rPr>
  </w:style>
  <w:style w:type="paragraph" w:styleId="af">
    <w:name w:val="TOC Heading"/>
    <w:basedOn w:val="1"/>
    <w:next w:val="a"/>
    <w:uiPriority w:val="39"/>
    <w:unhideWhenUsed/>
    <w:qFormat/>
    <w:rsid w:val="00FE380F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FE380F"/>
    <w:pPr>
      <w:spacing w:after="100"/>
      <w:ind w:left="240"/>
    </w:pPr>
  </w:style>
  <w:style w:type="character" w:styleId="af0">
    <w:name w:val="annotation reference"/>
    <w:basedOn w:val="a0"/>
    <w:uiPriority w:val="99"/>
    <w:semiHidden/>
    <w:unhideWhenUsed/>
    <w:rsid w:val="00353606"/>
    <w:rPr>
      <w:sz w:val="16"/>
      <w:szCs w:val="16"/>
    </w:rPr>
  </w:style>
  <w:style w:type="paragraph" w:styleId="af1">
    <w:name w:val="annotation text"/>
    <w:basedOn w:val="a"/>
    <w:link w:val="af2"/>
    <w:uiPriority w:val="99"/>
    <w:semiHidden/>
    <w:unhideWhenUsed/>
    <w:rsid w:val="00353606"/>
    <w:rPr>
      <w:sz w:val="20"/>
      <w:szCs w:val="20"/>
    </w:rPr>
  </w:style>
  <w:style w:type="character" w:customStyle="1" w:styleId="af2">
    <w:name w:val="Текст примечания Знак"/>
    <w:basedOn w:val="a0"/>
    <w:link w:val="af1"/>
    <w:uiPriority w:val="99"/>
    <w:semiHidden/>
    <w:rsid w:val="00353606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353606"/>
    <w:rPr>
      <w:b/>
      <w:bCs/>
    </w:rPr>
  </w:style>
  <w:style w:type="character" w:customStyle="1" w:styleId="af4">
    <w:name w:val="Тема примечания Знак"/>
    <w:basedOn w:val="af2"/>
    <w:link w:val="af3"/>
    <w:uiPriority w:val="99"/>
    <w:semiHidden/>
    <w:rsid w:val="00353606"/>
    <w:rPr>
      <w:rFonts w:ascii="Times New Roman" w:eastAsia="Times New Roman" w:hAnsi="Times New Roman" w:cs="Times New Roman"/>
      <w:b/>
      <w:bCs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092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87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83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0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37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19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7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70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4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22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6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0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4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hyperlink" Target="https://www.dmosk.ru/miniinstruktions.php?mini=sql-mysql" TargetMode="External"/><Relationship Id="rId55" Type="http://schemas.openxmlformats.org/officeDocument/2006/relationships/hyperlink" Target="https://ru.wikipedia.org/wiki/%D0%A1%D0%B5%D1%80%D0%B2%D0%B8%D1%81%D0%BD%D1%8B%D0%B9_%D1%86%D0%B5%D0%BD%D1%82%D1%80" TargetMode="Externa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hyperlink" Target="https://studwood.net/1707220/informatika/analiz_predmetnoy_oblasti?ysclid=l89xcxi3y8378848729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yperlink" Target="https://www.php.net/manual/ru/book.pdo.php" TargetMode="External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jp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ntTable" Target="fontTable.xml"/><Relationship Id="rId61" Type="http://schemas.microsoft.com/office/2011/relationships/commentsExtended" Target="commentsExtended.xml"/><Relationship Id="rId10" Type="http://schemas.openxmlformats.org/officeDocument/2006/relationships/image" Target="media/image2.jp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yperlink" Target="http://htmlbook.ru/samhtml" TargetMode="External"/><Relationship Id="rId60" Type="http://schemas.microsoft.com/office/2011/relationships/people" Target="people.xml"/><Relationship Id="rId4" Type="http://schemas.microsoft.com/office/2007/relationships/stylesWithEffects" Target="stylesWithEffects.xml"/><Relationship Id="rId9" Type="http://schemas.openxmlformats.org/officeDocument/2006/relationships/image" Target="media/image1.jpg"/><Relationship Id="rId14" Type="http://schemas.openxmlformats.org/officeDocument/2006/relationships/image" Target="media/image6.jp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hyperlink" Target="https://html5book.ru/osnovy-css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jpg"/><Relationship Id="rId17" Type="http://schemas.openxmlformats.org/officeDocument/2006/relationships/image" Target="media/image9.jp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microsoft.com/office/2016/09/relationships/commentsIds" Target="commentsId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564761-75F2-4E22-9F08-3D978D212D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761</TotalTime>
  <Pages>54</Pages>
  <Words>6743</Words>
  <Characters>38441</Characters>
  <Application>Microsoft Office Word</Application>
  <DocSecurity>0</DocSecurity>
  <Lines>320</Lines>
  <Paragraphs>90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Дивонин Константин Алексеевич</dc:creator>
  <cp:keywords/>
  <dc:description/>
  <cp:lastModifiedBy>Костян</cp:lastModifiedBy>
  <cp:revision>110</cp:revision>
  <dcterms:created xsi:type="dcterms:W3CDTF">2022-09-20T08:03:00Z</dcterms:created>
  <dcterms:modified xsi:type="dcterms:W3CDTF">2022-12-06T11:58:00Z</dcterms:modified>
</cp:coreProperties>
</file>